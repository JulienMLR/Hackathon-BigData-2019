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224D3C50" w:rsidR="00D651DF" w:rsidRPr="00D651DF" w:rsidRDefault="00D651DF" w:rsidP="00D651DF">
                <w:pPr>
                  <w:pStyle w:val="NoSpacing"/>
                  <w:jc w:val="center"/>
                  <w:rPr>
                    <w:b/>
                    <w:bCs/>
                    <w:i/>
                  </w:rPr>
                </w:pPr>
                <w:del w:id="0" w:author="Nicholas Didier" w:date="2013-11-08T08:11:00Z">
                  <w:r w:rsidDel="004B6325">
                    <w:rPr>
                      <w:b/>
                      <w:bCs/>
                      <w:i/>
                      <w:lang w:val="fr-FR"/>
                    </w:rPr>
                    <w:delText xml:space="preserve">Juin </w:delText>
                  </w:r>
                </w:del>
                <w:ins w:id="1" w:author="Nicholas Didier" w:date="2013-11-08T08:11:00Z">
                  <w:r w:rsidR="004B6325">
                    <w:rPr>
                      <w:b/>
                      <w:bCs/>
                      <w:i/>
                      <w:lang w:val="fr-FR"/>
                    </w:rPr>
                    <w:t xml:space="preserve">Novembre </w:t>
                  </w:r>
                </w:ins>
                <w:r>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42CAAA96" w14:textId="77777777" w:rsidR="00897AD7" w:rsidRDefault="00897AD7" w:rsidP="00897AD7">
      <w:pPr>
        <w:rPr>
          <w:lang w:val="fr-FR"/>
        </w:rPr>
      </w:pPr>
    </w:p>
    <w:p w14:paraId="73FF210B" w14:textId="77777777" w:rsidR="00897AD7" w:rsidRPr="00897AD7" w:rsidRDefault="00897AD7" w:rsidP="00897AD7">
      <w:pPr>
        <w:jc w:val="center"/>
        <w:rPr>
          <w:b/>
          <w:sz w:val="56"/>
          <w:szCs w:val="40"/>
          <w:lang w:val="fr-FR"/>
        </w:rPr>
      </w:pPr>
    </w:p>
    <w:p w14:paraId="1DA39A0F" w14:textId="77777777" w:rsidR="00897AD7" w:rsidRDefault="00897AD7" w:rsidP="00897AD7">
      <w:pPr>
        <w:jc w:val="center"/>
        <w:rPr>
          <w:sz w:val="40"/>
          <w:szCs w:val="40"/>
          <w:lang w:val="fr-FR"/>
        </w:rPr>
      </w:pPr>
      <w:r>
        <w:rPr>
          <w:b/>
          <w:noProof/>
          <w:sz w:val="28"/>
          <w:szCs w:val="28"/>
          <w:lang w:val="en-US"/>
        </w:rPr>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77777777" w:rsidR="00897AD7" w:rsidRDefault="00897AD7" w:rsidP="00897AD7">
      <w:pPr>
        <w:jc w:val="center"/>
        <w:rPr>
          <w:sz w:val="40"/>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7F99CDC7" w:rsidR="00897AD7" w:rsidRPr="00897AD7" w:rsidRDefault="00897AD7" w:rsidP="00897AD7">
      <w:pPr>
        <w:contextualSpacing/>
        <w:jc w:val="center"/>
        <w:rPr>
          <w:i/>
          <w:sz w:val="32"/>
          <w:szCs w:val="40"/>
          <w:lang w:val="fr-FR"/>
        </w:rPr>
      </w:pPr>
      <w:del w:id="2" w:author="Nicholas Didier" w:date="2013-11-08T08:11:00Z">
        <w:r w:rsidRPr="00897AD7" w:rsidDel="004B6325">
          <w:rPr>
            <w:i/>
            <w:sz w:val="32"/>
            <w:szCs w:val="40"/>
            <w:lang w:val="fr-FR"/>
          </w:rPr>
          <w:delText xml:space="preserve">Juin </w:delText>
        </w:r>
      </w:del>
      <w:ins w:id="3" w:author="Nicholas Didier" w:date="2013-11-08T08:11:00Z">
        <w:r w:rsidR="004B6325">
          <w:rPr>
            <w:i/>
            <w:sz w:val="32"/>
            <w:szCs w:val="40"/>
            <w:lang w:val="fr-FR"/>
          </w:rPr>
          <w:t>Novembre</w:t>
        </w:r>
        <w:r w:rsidR="004B6325" w:rsidRPr="00897AD7">
          <w:rPr>
            <w:i/>
            <w:sz w:val="32"/>
            <w:szCs w:val="40"/>
            <w:lang w:val="fr-FR"/>
          </w:rPr>
          <w:t xml:space="preserve"> </w:t>
        </w:r>
      </w:ins>
      <w:r w:rsidRPr="00897AD7">
        <w:rPr>
          <w:i/>
          <w:sz w:val="32"/>
          <w:szCs w:val="40"/>
          <w:lang w:val="fr-FR"/>
        </w:rPr>
        <w:t>2013</w:t>
      </w:r>
    </w:p>
    <w:p w14:paraId="4BA278C4" w14:textId="77777777" w:rsidR="00897AD7" w:rsidRDefault="00897AD7" w:rsidP="00897AD7">
      <w:pPr>
        <w:rPr>
          <w:lang w:val="fr-FR"/>
        </w:rPr>
      </w:pPr>
      <w:r>
        <w:rPr>
          <w:lang w:val="fr-FR"/>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32FFCAE6" w14:textId="77777777" w:rsidR="00A1269A" w:rsidRDefault="008509C7">
          <w:pPr>
            <w:pStyle w:val="TOCHeading"/>
          </w:pPr>
          <w:r>
            <w:rPr>
              <w:lang w:val="fr-FR"/>
            </w:rPr>
            <w:t>Sommaire</w:t>
          </w:r>
        </w:p>
        <w:p w14:paraId="1A17AF46" w14:textId="77777777" w:rsidR="00AC5B9E" w:rsidRDefault="00A1269A">
          <w:pPr>
            <w:pStyle w:val="TOC1"/>
            <w:tabs>
              <w:tab w:val="left" w:pos="880"/>
              <w:tab w:val="right" w:leader="dot" w:pos="9062"/>
            </w:tabs>
            <w:rPr>
              <w:ins w:id="4" w:author="Jean Calmes" w:date="2013-10-30T11:33:00Z"/>
              <w:noProof/>
            </w:rPr>
          </w:pPr>
          <w:r>
            <w:fldChar w:fldCharType="begin"/>
          </w:r>
          <w:r>
            <w:instrText xml:space="preserve"> TOC \o "1-3" \h \z \u </w:instrText>
          </w:r>
          <w:r>
            <w:fldChar w:fldCharType="separate"/>
          </w:r>
          <w:hyperlink w:anchor="_Toc358814620" w:history="1">
            <w:r w:rsidR="00AC5B9E" w:rsidRPr="00E04B03">
              <w:rPr>
                <w:rStyle w:val="Hyperlink"/>
                <w:noProof/>
              </w:rPr>
              <w:t>1)</w:t>
            </w:r>
            <w:r w:rsidR="00AC5B9E">
              <w:rPr>
                <w:rFonts w:eastAsiaTheme="minorEastAsia"/>
                <w:noProof/>
                <w:sz w:val="22"/>
                <w:lang w:val="fr-FR" w:eastAsia="fr-FR"/>
              </w:rPr>
              <w:tab/>
            </w:r>
            <w:r w:rsidR="00AC5B9E" w:rsidRPr="00E04B03">
              <w:rPr>
                <w:rStyle w:val="Hyperlink"/>
                <w:noProof/>
              </w:rPr>
              <w:t>Introduction</w:t>
            </w:r>
            <w:r w:rsidR="00AC5B9E">
              <w:rPr>
                <w:noProof/>
                <w:webHidden/>
              </w:rPr>
              <w:tab/>
            </w:r>
            <w:r w:rsidR="00AC5B9E">
              <w:rPr>
                <w:noProof/>
                <w:webHidden/>
              </w:rPr>
              <w:fldChar w:fldCharType="begin"/>
            </w:r>
            <w:r w:rsidR="00AC5B9E">
              <w:rPr>
                <w:noProof/>
                <w:webHidden/>
              </w:rPr>
              <w:instrText xml:space="preserve"> PAGEREF _Toc358814620 \h </w:instrText>
            </w:r>
            <w:r w:rsidR="00AC5B9E">
              <w:rPr>
                <w:noProof/>
                <w:webHidden/>
              </w:rPr>
            </w:r>
            <w:r w:rsidR="00AC5B9E">
              <w:rPr>
                <w:noProof/>
                <w:webHidden/>
              </w:rPr>
              <w:fldChar w:fldCharType="separate"/>
            </w:r>
            <w:r w:rsidR="00D651DF">
              <w:rPr>
                <w:noProof/>
                <w:webHidden/>
              </w:rPr>
              <w:t>4</w:t>
            </w:r>
            <w:r w:rsidR="00AC5B9E">
              <w:rPr>
                <w:noProof/>
                <w:webHidden/>
              </w:rPr>
              <w:fldChar w:fldCharType="end"/>
            </w:r>
          </w:hyperlink>
        </w:p>
        <w:p w14:paraId="7A21B9F6" w14:textId="5244FB8F" w:rsidR="00F2070E" w:rsidRPr="00F2070E" w:rsidDel="00175212" w:rsidRDefault="00F2070E">
          <w:pPr>
            <w:rPr>
              <w:del w:id="5" w:author="Nicholas Didier" w:date="2013-11-08T10:09:00Z"/>
              <w:rPrChange w:id="6" w:author="Jean Calmes" w:date="2013-10-30T11:33:00Z">
                <w:rPr>
                  <w:del w:id="7" w:author="Nicholas Didier" w:date="2013-11-08T10:09:00Z"/>
                  <w:rFonts w:eastAsiaTheme="minorEastAsia"/>
                  <w:noProof/>
                  <w:sz w:val="22"/>
                  <w:lang w:val="fr-FR" w:eastAsia="fr-FR"/>
                </w:rPr>
              </w:rPrChange>
            </w:rPr>
            <w:pPrChange w:id="8" w:author="Jean Calmes" w:date="2013-10-30T11:33:00Z">
              <w:pPr>
                <w:pStyle w:val="TOC1"/>
                <w:tabs>
                  <w:tab w:val="left" w:pos="880"/>
                  <w:tab w:val="right" w:leader="dot" w:pos="9062"/>
                </w:tabs>
              </w:pPr>
            </w:pPrChange>
          </w:pPr>
          <w:ins w:id="9" w:author="Jean Calmes" w:date="2013-10-30T11:33:00Z">
            <w:del w:id="10" w:author="Nicholas Didier" w:date="2013-11-08T10:09:00Z">
              <w:r w:rsidDel="00175212">
                <w:delText xml:space="preserve">2) L'objectif </w:delText>
              </w:r>
            </w:del>
          </w:ins>
          <w:ins w:id="11" w:author="Jean Calmes" w:date="2013-10-30T11:34:00Z">
            <w:del w:id="12" w:author="Nicholas Didier" w:date="2013-11-08T10:09:00Z">
              <w:r w:rsidDel="00175212">
                <w:delText>recherch</w:delText>
              </w:r>
            </w:del>
          </w:ins>
          <w:ins w:id="13" w:author="Jean Calmes" w:date="2013-10-30T11:35:00Z">
            <w:del w:id="14" w:author="Nicholas Didier" w:date="2013-11-08T10:09:00Z">
              <w:r w:rsidDel="00175212">
                <w:delText>é du</w:delText>
              </w:r>
            </w:del>
          </w:ins>
          <w:ins w:id="15" w:author="Jean Calmes" w:date="2013-10-30T11:33:00Z">
            <w:del w:id="16" w:author="Nicholas Didier" w:date="2013-11-08T10:09:00Z">
              <w:r w:rsidDel="00175212">
                <w:delText xml:space="preserve"> Science Center </w:delText>
              </w:r>
            </w:del>
          </w:ins>
          <w:ins w:id="17" w:author="Jean Calmes" w:date="2013-10-30T11:35:00Z">
            <w:del w:id="18" w:author="Nicholas Didier" w:date="2013-11-08T10:09:00Z">
              <w:r w:rsidDel="00175212">
                <w:delText xml:space="preserve">pour la </w:delText>
              </w:r>
            </w:del>
          </w:ins>
          <w:ins w:id="19" w:author="Jean Calmes" w:date="2013-10-30T11:33:00Z">
            <w:del w:id="20" w:author="Nicholas Didier" w:date="2013-11-08T10:09:00Z">
              <w:r w:rsidDel="00175212">
                <w:delText xml:space="preserve"> Grande Région</w:delText>
              </w:r>
            </w:del>
          </w:ins>
        </w:p>
        <w:p w14:paraId="19ABE27B" w14:textId="77777777" w:rsidR="00AC5B9E" w:rsidRDefault="00175212">
          <w:pPr>
            <w:pStyle w:val="TOC1"/>
            <w:tabs>
              <w:tab w:val="left" w:pos="880"/>
              <w:tab w:val="right" w:leader="dot" w:pos="9062"/>
            </w:tabs>
            <w:rPr>
              <w:rFonts w:eastAsiaTheme="minorEastAsia"/>
              <w:noProof/>
              <w:sz w:val="22"/>
              <w:lang w:val="fr-FR" w:eastAsia="fr-FR"/>
            </w:rPr>
          </w:pPr>
          <w:hyperlink w:anchor="_Toc358814621" w:history="1">
            <w:r w:rsidR="00AC5B9E" w:rsidRPr="00E04B03">
              <w:rPr>
                <w:rStyle w:val="Hyperlink"/>
                <w:noProof/>
              </w:rPr>
              <w:t>2)</w:t>
            </w:r>
            <w:r w:rsidR="00AC5B9E">
              <w:rPr>
                <w:rFonts w:eastAsiaTheme="minorEastAsia"/>
                <w:noProof/>
                <w:sz w:val="22"/>
                <w:lang w:val="fr-FR" w:eastAsia="fr-FR"/>
              </w:rPr>
              <w:tab/>
            </w:r>
            <w:r w:rsidR="00AC5B9E" w:rsidRPr="00E04B03">
              <w:rPr>
                <w:rStyle w:val="Hyperlink"/>
                <w:noProof/>
              </w:rPr>
              <w:t>Les Musées interactifs – « Science Center »</w:t>
            </w:r>
            <w:r w:rsidR="00AC5B9E">
              <w:rPr>
                <w:noProof/>
                <w:webHidden/>
              </w:rPr>
              <w:tab/>
            </w:r>
            <w:r w:rsidR="00AC5B9E">
              <w:rPr>
                <w:noProof/>
                <w:webHidden/>
              </w:rPr>
              <w:fldChar w:fldCharType="begin"/>
            </w:r>
            <w:r w:rsidR="00AC5B9E">
              <w:rPr>
                <w:noProof/>
                <w:webHidden/>
              </w:rPr>
              <w:instrText xml:space="preserve"> PAGEREF _Toc358814621 \h </w:instrText>
            </w:r>
            <w:r w:rsidR="00AC5B9E">
              <w:rPr>
                <w:noProof/>
                <w:webHidden/>
              </w:rPr>
            </w:r>
            <w:r w:rsidR="00AC5B9E">
              <w:rPr>
                <w:noProof/>
                <w:webHidden/>
              </w:rPr>
              <w:fldChar w:fldCharType="separate"/>
            </w:r>
            <w:r w:rsidR="00D651DF">
              <w:rPr>
                <w:noProof/>
                <w:webHidden/>
              </w:rPr>
              <w:t>7</w:t>
            </w:r>
            <w:r w:rsidR="00AC5B9E">
              <w:rPr>
                <w:noProof/>
                <w:webHidden/>
              </w:rPr>
              <w:fldChar w:fldCharType="end"/>
            </w:r>
          </w:hyperlink>
        </w:p>
        <w:p w14:paraId="721C382F" w14:textId="77777777" w:rsidR="00AC5B9E" w:rsidRDefault="00175212">
          <w:pPr>
            <w:pStyle w:val="TOC2"/>
            <w:tabs>
              <w:tab w:val="right" w:leader="dot" w:pos="9062"/>
            </w:tabs>
            <w:rPr>
              <w:rFonts w:eastAsiaTheme="minorEastAsia"/>
              <w:noProof/>
              <w:sz w:val="22"/>
              <w:lang w:val="fr-FR" w:eastAsia="fr-FR"/>
            </w:rPr>
          </w:pPr>
          <w:hyperlink w:anchor="_Toc358814622" w:history="1">
            <w:r w:rsidR="00AC5B9E" w:rsidRPr="00E04B03">
              <w:rPr>
                <w:rStyle w:val="Hyperlink"/>
                <w:noProof/>
              </w:rPr>
              <w:t>2.1. Aperçu historique et éléments de cadrage</w:t>
            </w:r>
            <w:r w:rsidR="00AC5B9E">
              <w:rPr>
                <w:noProof/>
                <w:webHidden/>
              </w:rPr>
              <w:tab/>
            </w:r>
            <w:r w:rsidR="00AC5B9E">
              <w:rPr>
                <w:noProof/>
                <w:webHidden/>
              </w:rPr>
              <w:fldChar w:fldCharType="begin"/>
            </w:r>
            <w:r w:rsidR="00AC5B9E">
              <w:rPr>
                <w:noProof/>
                <w:webHidden/>
              </w:rPr>
              <w:instrText xml:space="preserve"> PAGEREF _Toc358814622 \h </w:instrText>
            </w:r>
            <w:r w:rsidR="00AC5B9E">
              <w:rPr>
                <w:noProof/>
                <w:webHidden/>
              </w:rPr>
            </w:r>
            <w:r w:rsidR="00AC5B9E">
              <w:rPr>
                <w:noProof/>
                <w:webHidden/>
              </w:rPr>
              <w:fldChar w:fldCharType="separate"/>
            </w:r>
            <w:r w:rsidR="00D651DF">
              <w:rPr>
                <w:noProof/>
                <w:webHidden/>
              </w:rPr>
              <w:t>7</w:t>
            </w:r>
            <w:r w:rsidR="00AC5B9E">
              <w:rPr>
                <w:noProof/>
                <w:webHidden/>
              </w:rPr>
              <w:fldChar w:fldCharType="end"/>
            </w:r>
          </w:hyperlink>
        </w:p>
        <w:p w14:paraId="3FA4696C" w14:textId="77777777" w:rsidR="00AC5B9E" w:rsidRDefault="00175212">
          <w:pPr>
            <w:pStyle w:val="TOC2"/>
            <w:tabs>
              <w:tab w:val="right" w:leader="dot" w:pos="9062"/>
            </w:tabs>
            <w:rPr>
              <w:rFonts w:eastAsiaTheme="minorEastAsia"/>
              <w:noProof/>
              <w:sz w:val="22"/>
              <w:lang w:val="fr-FR" w:eastAsia="fr-FR"/>
            </w:rPr>
          </w:pPr>
          <w:hyperlink w:anchor="_Toc358814623" w:history="1">
            <w:r w:rsidR="00AC5B9E" w:rsidRPr="00E04B03">
              <w:rPr>
                <w:rStyle w:val="Hyperlink"/>
                <w:noProof/>
              </w:rPr>
              <w:t>2.2. Le concept des Science Centers</w:t>
            </w:r>
            <w:r w:rsidR="00AC5B9E">
              <w:rPr>
                <w:noProof/>
                <w:webHidden/>
              </w:rPr>
              <w:tab/>
            </w:r>
            <w:r w:rsidR="00AC5B9E">
              <w:rPr>
                <w:noProof/>
                <w:webHidden/>
              </w:rPr>
              <w:fldChar w:fldCharType="begin"/>
            </w:r>
            <w:r w:rsidR="00AC5B9E">
              <w:rPr>
                <w:noProof/>
                <w:webHidden/>
              </w:rPr>
              <w:instrText xml:space="preserve"> PAGEREF _Toc358814623 \h </w:instrText>
            </w:r>
            <w:r w:rsidR="00AC5B9E">
              <w:rPr>
                <w:noProof/>
                <w:webHidden/>
              </w:rPr>
            </w:r>
            <w:r w:rsidR="00AC5B9E">
              <w:rPr>
                <w:noProof/>
                <w:webHidden/>
              </w:rPr>
              <w:fldChar w:fldCharType="separate"/>
            </w:r>
            <w:r w:rsidR="00D651DF">
              <w:rPr>
                <w:noProof/>
                <w:webHidden/>
              </w:rPr>
              <w:t>8</w:t>
            </w:r>
            <w:r w:rsidR="00AC5B9E">
              <w:rPr>
                <w:noProof/>
                <w:webHidden/>
              </w:rPr>
              <w:fldChar w:fldCharType="end"/>
            </w:r>
          </w:hyperlink>
        </w:p>
        <w:p w14:paraId="216D21F0" w14:textId="77777777" w:rsidR="00AC5B9E" w:rsidRDefault="00175212">
          <w:pPr>
            <w:pStyle w:val="TOC2"/>
            <w:tabs>
              <w:tab w:val="right" w:leader="dot" w:pos="9062"/>
            </w:tabs>
            <w:rPr>
              <w:rFonts w:eastAsiaTheme="minorEastAsia"/>
              <w:noProof/>
              <w:sz w:val="22"/>
              <w:lang w:val="fr-FR" w:eastAsia="fr-FR"/>
            </w:rPr>
          </w:pPr>
          <w:hyperlink w:anchor="_Toc358814624" w:history="1">
            <w:r w:rsidR="00AC5B9E" w:rsidRPr="00E04B03">
              <w:rPr>
                <w:rStyle w:val="Hyperlink"/>
                <w:noProof/>
              </w:rPr>
              <w:t>2.3. Les chiffres des « Science Centers »</w:t>
            </w:r>
            <w:r w:rsidR="00AC5B9E">
              <w:rPr>
                <w:noProof/>
                <w:webHidden/>
              </w:rPr>
              <w:tab/>
            </w:r>
            <w:r w:rsidR="00AC5B9E">
              <w:rPr>
                <w:noProof/>
                <w:webHidden/>
              </w:rPr>
              <w:fldChar w:fldCharType="begin"/>
            </w:r>
            <w:r w:rsidR="00AC5B9E">
              <w:rPr>
                <w:noProof/>
                <w:webHidden/>
              </w:rPr>
              <w:instrText xml:space="preserve"> PAGEREF _Toc358814624 \h </w:instrText>
            </w:r>
            <w:r w:rsidR="00AC5B9E">
              <w:rPr>
                <w:noProof/>
                <w:webHidden/>
              </w:rPr>
            </w:r>
            <w:r w:rsidR="00AC5B9E">
              <w:rPr>
                <w:noProof/>
                <w:webHidden/>
              </w:rPr>
              <w:fldChar w:fldCharType="separate"/>
            </w:r>
            <w:r w:rsidR="00D651DF">
              <w:rPr>
                <w:noProof/>
                <w:webHidden/>
              </w:rPr>
              <w:t>11</w:t>
            </w:r>
            <w:r w:rsidR="00AC5B9E">
              <w:rPr>
                <w:noProof/>
                <w:webHidden/>
              </w:rPr>
              <w:fldChar w:fldCharType="end"/>
            </w:r>
          </w:hyperlink>
        </w:p>
        <w:p w14:paraId="72BBB586" w14:textId="77777777" w:rsidR="00AC5B9E" w:rsidRDefault="00175212">
          <w:pPr>
            <w:pStyle w:val="TOC2"/>
            <w:tabs>
              <w:tab w:val="right" w:leader="dot" w:pos="9062"/>
            </w:tabs>
            <w:rPr>
              <w:rFonts w:eastAsiaTheme="minorEastAsia"/>
              <w:noProof/>
              <w:sz w:val="22"/>
              <w:lang w:val="fr-FR" w:eastAsia="fr-FR"/>
            </w:rPr>
          </w:pPr>
          <w:hyperlink w:anchor="_Toc358814625" w:history="1">
            <w:r w:rsidR="00AC5B9E" w:rsidRPr="00E04B03">
              <w:rPr>
                <w:rStyle w:val="Hyperlink"/>
                <w:noProof/>
              </w:rPr>
              <w:t>2.4. La clientèle des musées scientifiques interactifs</w:t>
            </w:r>
            <w:r w:rsidR="00AC5B9E">
              <w:rPr>
                <w:noProof/>
                <w:webHidden/>
              </w:rPr>
              <w:tab/>
            </w:r>
            <w:r w:rsidR="00AC5B9E">
              <w:rPr>
                <w:noProof/>
                <w:webHidden/>
              </w:rPr>
              <w:fldChar w:fldCharType="begin"/>
            </w:r>
            <w:r w:rsidR="00AC5B9E">
              <w:rPr>
                <w:noProof/>
                <w:webHidden/>
              </w:rPr>
              <w:instrText xml:space="preserve"> PAGEREF _Toc358814625 \h </w:instrText>
            </w:r>
            <w:r w:rsidR="00AC5B9E">
              <w:rPr>
                <w:noProof/>
                <w:webHidden/>
              </w:rPr>
            </w:r>
            <w:r w:rsidR="00AC5B9E">
              <w:rPr>
                <w:noProof/>
                <w:webHidden/>
              </w:rPr>
              <w:fldChar w:fldCharType="separate"/>
            </w:r>
            <w:r w:rsidR="00D651DF">
              <w:rPr>
                <w:noProof/>
                <w:webHidden/>
              </w:rPr>
              <w:t>12</w:t>
            </w:r>
            <w:r w:rsidR="00AC5B9E">
              <w:rPr>
                <w:noProof/>
                <w:webHidden/>
              </w:rPr>
              <w:fldChar w:fldCharType="end"/>
            </w:r>
          </w:hyperlink>
        </w:p>
        <w:p w14:paraId="262FBE82" w14:textId="77777777" w:rsidR="00AC5B9E" w:rsidRDefault="00175212">
          <w:pPr>
            <w:pStyle w:val="TOC1"/>
            <w:tabs>
              <w:tab w:val="left" w:pos="880"/>
              <w:tab w:val="right" w:leader="dot" w:pos="9062"/>
            </w:tabs>
            <w:rPr>
              <w:rFonts w:eastAsiaTheme="minorEastAsia"/>
              <w:noProof/>
              <w:sz w:val="22"/>
              <w:lang w:val="fr-FR" w:eastAsia="fr-FR"/>
            </w:rPr>
          </w:pPr>
          <w:hyperlink w:anchor="_Toc358814626" w:history="1">
            <w:r w:rsidR="00AC5B9E" w:rsidRPr="00E04B03">
              <w:rPr>
                <w:rStyle w:val="Hyperlink"/>
                <w:noProof/>
              </w:rPr>
              <w:t>3)</w:t>
            </w:r>
            <w:r w:rsidR="00AC5B9E">
              <w:rPr>
                <w:rFonts w:eastAsiaTheme="minorEastAsia"/>
                <w:noProof/>
                <w:sz w:val="22"/>
                <w:lang w:val="fr-FR" w:eastAsia="fr-FR"/>
              </w:rPr>
              <w:tab/>
            </w:r>
            <w:r w:rsidR="00AC5B9E" w:rsidRPr="00E04B03">
              <w:rPr>
                <w:rStyle w:val="Hyperlink"/>
                <w:noProof/>
              </w:rPr>
              <w:t>Le cas du Swiss Science Center Technorama à Winterthur</w:t>
            </w:r>
            <w:r w:rsidR="00AC5B9E">
              <w:rPr>
                <w:noProof/>
                <w:webHidden/>
              </w:rPr>
              <w:tab/>
            </w:r>
            <w:r w:rsidR="00AC5B9E">
              <w:rPr>
                <w:noProof/>
                <w:webHidden/>
              </w:rPr>
              <w:fldChar w:fldCharType="begin"/>
            </w:r>
            <w:r w:rsidR="00AC5B9E">
              <w:rPr>
                <w:noProof/>
                <w:webHidden/>
              </w:rPr>
              <w:instrText xml:space="preserve"> PAGEREF _Toc358814626 \h </w:instrText>
            </w:r>
            <w:r w:rsidR="00AC5B9E">
              <w:rPr>
                <w:noProof/>
                <w:webHidden/>
              </w:rPr>
            </w:r>
            <w:r w:rsidR="00AC5B9E">
              <w:rPr>
                <w:noProof/>
                <w:webHidden/>
              </w:rPr>
              <w:fldChar w:fldCharType="separate"/>
            </w:r>
            <w:r w:rsidR="00D651DF">
              <w:rPr>
                <w:noProof/>
                <w:webHidden/>
              </w:rPr>
              <w:t>16</w:t>
            </w:r>
            <w:r w:rsidR="00AC5B9E">
              <w:rPr>
                <w:noProof/>
                <w:webHidden/>
              </w:rPr>
              <w:fldChar w:fldCharType="end"/>
            </w:r>
          </w:hyperlink>
        </w:p>
        <w:p w14:paraId="10AC3934" w14:textId="77777777" w:rsidR="00AC5B9E" w:rsidRDefault="00175212">
          <w:pPr>
            <w:pStyle w:val="TOC2"/>
            <w:tabs>
              <w:tab w:val="right" w:leader="dot" w:pos="9062"/>
            </w:tabs>
            <w:rPr>
              <w:rFonts w:eastAsiaTheme="minorEastAsia"/>
              <w:noProof/>
              <w:sz w:val="22"/>
              <w:lang w:val="fr-FR" w:eastAsia="fr-FR"/>
            </w:rPr>
          </w:pPr>
          <w:hyperlink w:anchor="_Toc358814627" w:history="1">
            <w:r w:rsidR="00AC5B9E" w:rsidRPr="00E04B03">
              <w:rPr>
                <w:rStyle w:val="Hyperlink"/>
                <w:noProof/>
              </w:rPr>
              <w:t>3.1. Aperçu historique</w:t>
            </w:r>
            <w:r w:rsidR="00AC5B9E">
              <w:rPr>
                <w:noProof/>
                <w:webHidden/>
              </w:rPr>
              <w:tab/>
            </w:r>
            <w:r w:rsidR="00AC5B9E">
              <w:rPr>
                <w:noProof/>
                <w:webHidden/>
              </w:rPr>
              <w:fldChar w:fldCharType="begin"/>
            </w:r>
            <w:r w:rsidR="00AC5B9E">
              <w:rPr>
                <w:noProof/>
                <w:webHidden/>
              </w:rPr>
              <w:instrText xml:space="preserve"> PAGEREF _Toc358814627 \h </w:instrText>
            </w:r>
            <w:r w:rsidR="00AC5B9E">
              <w:rPr>
                <w:noProof/>
                <w:webHidden/>
              </w:rPr>
            </w:r>
            <w:r w:rsidR="00AC5B9E">
              <w:rPr>
                <w:noProof/>
                <w:webHidden/>
              </w:rPr>
              <w:fldChar w:fldCharType="separate"/>
            </w:r>
            <w:r w:rsidR="00D651DF">
              <w:rPr>
                <w:noProof/>
                <w:webHidden/>
              </w:rPr>
              <w:t>16</w:t>
            </w:r>
            <w:r w:rsidR="00AC5B9E">
              <w:rPr>
                <w:noProof/>
                <w:webHidden/>
              </w:rPr>
              <w:fldChar w:fldCharType="end"/>
            </w:r>
          </w:hyperlink>
        </w:p>
        <w:p w14:paraId="3A1B274E" w14:textId="77777777" w:rsidR="00AC5B9E" w:rsidRDefault="00175212">
          <w:pPr>
            <w:pStyle w:val="TOC2"/>
            <w:tabs>
              <w:tab w:val="right" w:leader="dot" w:pos="9062"/>
            </w:tabs>
            <w:rPr>
              <w:rFonts w:eastAsiaTheme="minorEastAsia"/>
              <w:noProof/>
              <w:sz w:val="22"/>
              <w:lang w:val="fr-FR" w:eastAsia="fr-FR"/>
            </w:rPr>
          </w:pPr>
          <w:hyperlink w:anchor="_Toc358814628" w:history="1">
            <w:r w:rsidR="00AC5B9E" w:rsidRPr="00E04B03">
              <w:rPr>
                <w:rStyle w:val="Hyperlink"/>
                <w:noProof/>
              </w:rPr>
              <w:t>3.2. Le concept de Technorama</w:t>
            </w:r>
            <w:r w:rsidR="00AC5B9E">
              <w:rPr>
                <w:noProof/>
                <w:webHidden/>
              </w:rPr>
              <w:tab/>
            </w:r>
            <w:r w:rsidR="00AC5B9E">
              <w:rPr>
                <w:noProof/>
                <w:webHidden/>
              </w:rPr>
              <w:fldChar w:fldCharType="begin"/>
            </w:r>
            <w:r w:rsidR="00AC5B9E">
              <w:rPr>
                <w:noProof/>
                <w:webHidden/>
              </w:rPr>
              <w:instrText xml:space="preserve"> PAGEREF _Toc358814628 \h </w:instrText>
            </w:r>
            <w:r w:rsidR="00AC5B9E">
              <w:rPr>
                <w:noProof/>
                <w:webHidden/>
              </w:rPr>
            </w:r>
            <w:r w:rsidR="00AC5B9E">
              <w:rPr>
                <w:noProof/>
                <w:webHidden/>
              </w:rPr>
              <w:fldChar w:fldCharType="separate"/>
            </w:r>
            <w:r w:rsidR="00D651DF">
              <w:rPr>
                <w:noProof/>
                <w:webHidden/>
              </w:rPr>
              <w:t>17</w:t>
            </w:r>
            <w:r w:rsidR="00AC5B9E">
              <w:rPr>
                <w:noProof/>
                <w:webHidden/>
              </w:rPr>
              <w:fldChar w:fldCharType="end"/>
            </w:r>
          </w:hyperlink>
        </w:p>
        <w:p w14:paraId="3EBFA3A4" w14:textId="77777777" w:rsidR="00AC5B9E" w:rsidRDefault="00175212">
          <w:pPr>
            <w:pStyle w:val="TOC2"/>
            <w:tabs>
              <w:tab w:val="right" w:leader="dot" w:pos="9062"/>
            </w:tabs>
            <w:rPr>
              <w:rFonts w:eastAsiaTheme="minorEastAsia"/>
              <w:noProof/>
              <w:sz w:val="22"/>
              <w:lang w:val="fr-FR" w:eastAsia="fr-FR"/>
            </w:rPr>
          </w:pPr>
          <w:hyperlink w:anchor="_Toc358814629" w:history="1">
            <w:r w:rsidR="00AC5B9E" w:rsidRPr="00E04B03">
              <w:rPr>
                <w:rStyle w:val="Hyperlink"/>
                <w:noProof/>
              </w:rPr>
              <w:t>3.3. Les chiffres de Technorama</w:t>
            </w:r>
            <w:r w:rsidR="00AC5B9E">
              <w:rPr>
                <w:noProof/>
                <w:webHidden/>
              </w:rPr>
              <w:tab/>
            </w:r>
            <w:r w:rsidR="00AC5B9E">
              <w:rPr>
                <w:noProof/>
                <w:webHidden/>
              </w:rPr>
              <w:fldChar w:fldCharType="begin"/>
            </w:r>
            <w:r w:rsidR="00AC5B9E">
              <w:rPr>
                <w:noProof/>
                <w:webHidden/>
              </w:rPr>
              <w:instrText xml:space="preserve"> PAGEREF _Toc358814629 \h </w:instrText>
            </w:r>
            <w:r w:rsidR="00AC5B9E">
              <w:rPr>
                <w:noProof/>
                <w:webHidden/>
              </w:rPr>
            </w:r>
            <w:r w:rsidR="00AC5B9E">
              <w:rPr>
                <w:noProof/>
                <w:webHidden/>
              </w:rPr>
              <w:fldChar w:fldCharType="separate"/>
            </w:r>
            <w:r w:rsidR="00D651DF">
              <w:rPr>
                <w:noProof/>
                <w:webHidden/>
              </w:rPr>
              <w:t>18</w:t>
            </w:r>
            <w:r w:rsidR="00AC5B9E">
              <w:rPr>
                <w:noProof/>
                <w:webHidden/>
              </w:rPr>
              <w:fldChar w:fldCharType="end"/>
            </w:r>
          </w:hyperlink>
        </w:p>
        <w:p w14:paraId="58F5AF48" w14:textId="77777777" w:rsidR="00AC5B9E" w:rsidRDefault="00175212">
          <w:pPr>
            <w:pStyle w:val="TOC1"/>
            <w:tabs>
              <w:tab w:val="left" w:pos="880"/>
              <w:tab w:val="right" w:leader="dot" w:pos="9062"/>
            </w:tabs>
            <w:rPr>
              <w:rFonts w:eastAsiaTheme="minorEastAsia"/>
              <w:noProof/>
              <w:sz w:val="22"/>
              <w:lang w:val="fr-FR" w:eastAsia="fr-FR"/>
            </w:rPr>
          </w:pPr>
          <w:hyperlink w:anchor="_Toc358814630" w:history="1">
            <w:r w:rsidR="00AC5B9E" w:rsidRPr="00E04B03">
              <w:rPr>
                <w:rStyle w:val="Hyperlink"/>
                <w:noProof/>
              </w:rPr>
              <w:t>4)</w:t>
            </w:r>
            <w:r w:rsidR="00AC5B9E">
              <w:rPr>
                <w:rFonts w:eastAsiaTheme="minorEastAsia"/>
                <w:noProof/>
                <w:sz w:val="22"/>
                <w:lang w:val="fr-FR" w:eastAsia="fr-FR"/>
              </w:rPr>
              <w:tab/>
            </w:r>
            <w:r w:rsidR="00AC5B9E" w:rsidRPr="00E04B03">
              <w:rPr>
                <w:rStyle w:val="Hyperlink"/>
                <w:noProof/>
              </w:rPr>
              <w:t>La zone de chalandise autour de Differdange</w:t>
            </w:r>
            <w:r w:rsidR="00AC5B9E">
              <w:rPr>
                <w:noProof/>
                <w:webHidden/>
              </w:rPr>
              <w:tab/>
            </w:r>
            <w:r w:rsidR="00AC5B9E">
              <w:rPr>
                <w:noProof/>
                <w:webHidden/>
              </w:rPr>
              <w:fldChar w:fldCharType="begin"/>
            </w:r>
            <w:r w:rsidR="00AC5B9E">
              <w:rPr>
                <w:noProof/>
                <w:webHidden/>
              </w:rPr>
              <w:instrText xml:space="preserve"> PAGEREF _Toc358814630 \h </w:instrText>
            </w:r>
            <w:r w:rsidR="00AC5B9E">
              <w:rPr>
                <w:noProof/>
                <w:webHidden/>
              </w:rPr>
            </w:r>
            <w:r w:rsidR="00AC5B9E">
              <w:rPr>
                <w:noProof/>
                <w:webHidden/>
              </w:rPr>
              <w:fldChar w:fldCharType="separate"/>
            </w:r>
            <w:r w:rsidR="00D651DF">
              <w:rPr>
                <w:noProof/>
                <w:webHidden/>
              </w:rPr>
              <w:t>20</w:t>
            </w:r>
            <w:r w:rsidR="00AC5B9E">
              <w:rPr>
                <w:noProof/>
                <w:webHidden/>
              </w:rPr>
              <w:fldChar w:fldCharType="end"/>
            </w:r>
          </w:hyperlink>
        </w:p>
        <w:p w14:paraId="64523BCA" w14:textId="77777777" w:rsidR="00AC5B9E" w:rsidRDefault="00175212">
          <w:pPr>
            <w:pStyle w:val="TOC2"/>
            <w:tabs>
              <w:tab w:val="right" w:leader="dot" w:pos="9062"/>
            </w:tabs>
            <w:rPr>
              <w:rFonts w:eastAsiaTheme="minorEastAsia"/>
              <w:noProof/>
              <w:sz w:val="22"/>
              <w:lang w:val="fr-FR" w:eastAsia="fr-FR"/>
            </w:rPr>
          </w:pPr>
          <w:hyperlink w:anchor="_Toc358814631" w:history="1">
            <w:r w:rsidR="00AC5B9E" w:rsidRPr="00E04B03">
              <w:rPr>
                <w:rStyle w:val="Hyperlink"/>
                <w:noProof/>
              </w:rPr>
              <w:t>4.1. Définition de la zone de chalandise</w:t>
            </w:r>
            <w:r w:rsidR="00AC5B9E">
              <w:rPr>
                <w:noProof/>
                <w:webHidden/>
              </w:rPr>
              <w:tab/>
            </w:r>
            <w:r w:rsidR="00AC5B9E">
              <w:rPr>
                <w:noProof/>
                <w:webHidden/>
              </w:rPr>
              <w:fldChar w:fldCharType="begin"/>
            </w:r>
            <w:r w:rsidR="00AC5B9E">
              <w:rPr>
                <w:noProof/>
                <w:webHidden/>
              </w:rPr>
              <w:instrText xml:space="preserve"> PAGEREF _Toc358814631 \h </w:instrText>
            </w:r>
            <w:r w:rsidR="00AC5B9E">
              <w:rPr>
                <w:noProof/>
                <w:webHidden/>
              </w:rPr>
            </w:r>
            <w:r w:rsidR="00AC5B9E">
              <w:rPr>
                <w:noProof/>
                <w:webHidden/>
              </w:rPr>
              <w:fldChar w:fldCharType="separate"/>
            </w:r>
            <w:r w:rsidR="00D651DF">
              <w:rPr>
                <w:noProof/>
                <w:webHidden/>
              </w:rPr>
              <w:t>20</w:t>
            </w:r>
            <w:r w:rsidR="00AC5B9E">
              <w:rPr>
                <w:noProof/>
                <w:webHidden/>
              </w:rPr>
              <w:fldChar w:fldCharType="end"/>
            </w:r>
          </w:hyperlink>
        </w:p>
        <w:p w14:paraId="41CC9E08" w14:textId="77777777" w:rsidR="00AC5B9E" w:rsidRDefault="00175212">
          <w:pPr>
            <w:pStyle w:val="TOC2"/>
            <w:tabs>
              <w:tab w:val="right" w:leader="dot" w:pos="9062"/>
            </w:tabs>
            <w:rPr>
              <w:rFonts w:eastAsiaTheme="minorEastAsia"/>
              <w:noProof/>
              <w:sz w:val="22"/>
              <w:lang w:val="fr-FR" w:eastAsia="fr-FR"/>
            </w:rPr>
          </w:pPr>
          <w:hyperlink w:anchor="_Toc358814632" w:history="1">
            <w:r w:rsidR="00AC5B9E" w:rsidRPr="00E04B03">
              <w:rPr>
                <w:rStyle w:val="Hyperlink"/>
                <w:noProof/>
              </w:rPr>
              <w:t>4.2. Analyse concurrentielle</w:t>
            </w:r>
            <w:r w:rsidR="00AC5B9E">
              <w:rPr>
                <w:noProof/>
                <w:webHidden/>
              </w:rPr>
              <w:tab/>
            </w:r>
            <w:r w:rsidR="00AC5B9E">
              <w:rPr>
                <w:noProof/>
                <w:webHidden/>
              </w:rPr>
              <w:fldChar w:fldCharType="begin"/>
            </w:r>
            <w:r w:rsidR="00AC5B9E">
              <w:rPr>
                <w:noProof/>
                <w:webHidden/>
              </w:rPr>
              <w:instrText xml:space="preserve"> PAGEREF _Toc358814632 \h </w:instrText>
            </w:r>
            <w:r w:rsidR="00AC5B9E">
              <w:rPr>
                <w:noProof/>
                <w:webHidden/>
              </w:rPr>
            </w:r>
            <w:r w:rsidR="00AC5B9E">
              <w:rPr>
                <w:noProof/>
                <w:webHidden/>
              </w:rPr>
              <w:fldChar w:fldCharType="separate"/>
            </w:r>
            <w:r w:rsidR="00D651DF">
              <w:rPr>
                <w:noProof/>
                <w:webHidden/>
              </w:rPr>
              <w:t>23</w:t>
            </w:r>
            <w:r w:rsidR="00AC5B9E">
              <w:rPr>
                <w:noProof/>
                <w:webHidden/>
              </w:rPr>
              <w:fldChar w:fldCharType="end"/>
            </w:r>
          </w:hyperlink>
        </w:p>
        <w:p w14:paraId="61D77717" w14:textId="77777777" w:rsidR="00AC5B9E" w:rsidRDefault="00175212">
          <w:pPr>
            <w:pStyle w:val="TOC2"/>
            <w:tabs>
              <w:tab w:val="right" w:leader="dot" w:pos="9062"/>
            </w:tabs>
            <w:rPr>
              <w:rFonts w:eastAsiaTheme="minorEastAsia"/>
              <w:noProof/>
              <w:sz w:val="22"/>
              <w:lang w:val="fr-FR" w:eastAsia="fr-FR"/>
            </w:rPr>
          </w:pPr>
          <w:hyperlink w:anchor="_Toc358814633" w:history="1">
            <w:r w:rsidR="00AC5B9E" w:rsidRPr="00E04B03">
              <w:rPr>
                <w:rStyle w:val="Hyperlink"/>
                <w:noProof/>
              </w:rPr>
              <w:t>4.3. Données démographiques et caractéristiques</w:t>
            </w:r>
            <w:r w:rsidR="00AC5B9E">
              <w:rPr>
                <w:noProof/>
                <w:webHidden/>
              </w:rPr>
              <w:tab/>
            </w:r>
            <w:r w:rsidR="00AC5B9E">
              <w:rPr>
                <w:noProof/>
                <w:webHidden/>
              </w:rPr>
              <w:fldChar w:fldCharType="begin"/>
            </w:r>
            <w:r w:rsidR="00AC5B9E">
              <w:rPr>
                <w:noProof/>
                <w:webHidden/>
              </w:rPr>
              <w:instrText xml:space="preserve"> PAGEREF _Toc358814633 \h </w:instrText>
            </w:r>
            <w:r w:rsidR="00AC5B9E">
              <w:rPr>
                <w:noProof/>
                <w:webHidden/>
              </w:rPr>
            </w:r>
            <w:r w:rsidR="00AC5B9E">
              <w:rPr>
                <w:noProof/>
                <w:webHidden/>
              </w:rPr>
              <w:fldChar w:fldCharType="separate"/>
            </w:r>
            <w:r w:rsidR="00D651DF">
              <w:rPr>
                <w:noProof/>
                <w:webHidden/>
              </w:rPr>
              <w:t>27</w:t>
            </w:r>
            <w:r w:rsidR="00AC5B9E">
              <w:rPr>
                <w:noProof/>
                <w:webHidden/>
              </w:rPr>
              <w:fldChar w:fldCharType="end"/>
            </w:r>
          </w:hyperlink>
        </w:p>
        <w:p w14:paraId="2200938F" w14:textId="77777777" w:rsidR="00AC5B9E" w:rsidRDefault="00175212">
          <w:pPr>
            <w:pStyle w:val="TOC1"/>
            <w:tabs>
              <w:tab w:val="left" w:pos="880"/>
              <w:tab w:val="right" w:leader="dot" w:pos="9062"/>
            </w:tabs>
            <w:rPr>
              <w:rFonts w:eastAsiaTheme="minorEastAsia"/>
              <w:noProof/>
              <w:sz w:val="22"/>
              <w:lang w:val="fr-FR" w:eastAsia="fr-FR"/>
            </w:rPr>
          </w:pPr>
          <w:hyperlink w:anchor="_Toc358814634" w:history="1">
            <w:r w:rsidR="00AC5B9E" w:rsidRPr="00E04B03">
              <w:rPr>
                <w:rStyle w:val="Hyperlink"/>
                <w:noProof/>
              </w:rPr>
              <w:t>5)</w:t>
            </w:r>
            <w:r w:rsidR="00AC5B9E">
              <w:rPr>
                <w:rFonts w:eastAsiaTheme="minorEastAsia"/>
                <w:noProof/>
                <w:sz w:val="22"/>
                <w:lang w:val="fr-FR" w:eastAsia="fr-FR"/>
              </w:rPr>
              <w:tab/>
            </w:r>
            <w:r w:rsidR="00AC5B9E" w:rsidRPr="00E04B03">
              <w:rPr>
                <w:rStyle w:val="Hyperlink"/>
                <w:noProof/>
              </w:rPr>
              <w:t>Le Tourisme au Luxembourg et dans la région</w:t>
            </w:r>
            <w:r w:rsidR="00AC5B9E">
              <w:rPr>
                <w:noProof/>
                <w:webHidden/>
              </w:rPr>
              <w:tab/>
            </w:r>
            <w:r w:rsidR="00AC5B9E">
              <w:rPr>
                <w:noProof/>
                <w:webHidden/>
              </w:rPr>
              <w:fldChar w:fldCharType="begin"/>
            </w:r>
            <w:r w:rsidR="00AC5B9E">
              <w:rPr>
                <w:noProof/>
                <w:webHidden/>
              </w:rPr>
              <w:instrText xml:space="preserve"> PAGEREF _Toc358814634 \h </w:instrText>
            </w:r>
            <w:r w:rsidR="00AC5B9E">
              <w:rPr>
                <w:noProof/>
                <w:webHidden/>
              </w:rPr>
            </w:r>
            <w:r w:rsidR="00AC5B9E">
              <w:rPr>
                <w:noProof/>
                <w:webHidden/>
              </w:rPr>
              <w:fldChar w:fldCharType="separate"/>
            </w:r>
            <w:r w:rsidR="00D651DF">
              <w:rPr>
                <w:noProof/>
                <w:webHidden/>
              </w:rPr>
              <w:t>30</w:t>
            </w:r>
            <w:r w:rsidR="00AC5B9E">
              <w:rPr>
                <w:noProof/>
                <w:webHidden/>
              </w:rPr>
              <w:fldChar w:fldCharType="end"/>
            </w:r>
          </w:hyperlink>
        </w:p>
        <w:p w14:paraId="0B29A580" w14:textId="77777777" w:rsidR="00AC5B9E" w:rsidRDefault="00175212">
          <w:pPr>
            <w:pStyle w:val="TOC2"/>
            <w:tabs>
              <w:tab w:val="right" w:leader="dot" w:pos="9062"/>
            </w:tabs>
            <w:rPr>
              <w:rFonts w:eastAsiaTheme="minorEastAsia"/>
              <w:noProof/>
              <w:sz w:val="22"/>
              <w:lang w:val="fr-FR" w:eastAsia="fr-FR"/>
            </w:rPr>
          </w:pPr>
          <w:hyperlink w:anchor="_Toc358814635" w:history="1">
            <w:r w:rsidR="00AC5B9E" w:rsidRPr="00E04B03">
              <w:rPr>
                <w:rStyle w:val="Hyperlink"/>
                <w:noProof/>
              </w:rPr>
              <w:t>5.1. Le tourisme au Luxembourg</w:t>
            </w:r>
            <w:r w:rsidR="00AC5B9E">
              <w:rPr>
                <w:noProof/>
                <w:webHidden/>
              </w:rPr>
              <w:tab/>
            </w:r>
            <w:r w:rsidR="00AC5B9E">
              <w:rPr>
                <w:noProof/>
                <w:webHidden/>
              </w:rPr>
              <w:fldChar w:fldCharType="begin"/>
            </w:r>
            <w:r w:rsidR="00AC5B9E">
              <w:rPr>
                <w:noProof/>
                <w:webHidden/>
              </w:rPr>
              <w:instrText xml:space="preserve"> PAGEREF _Toc358814635 \h </w:instrText>
            </w:r>
            <w:r w:rsidR="00AC5B9E">
              <w:rPr>
                <w:noProof/>
                <w:webHidden/>
              </w:rPr>
            </w:r>
            <w:r w:rsidR="00AC5B9E">
              <w:rPr>
                <w:noProof/>
                <w:webHidden/>
              </w:rPr>
              <w:fldChar w:fldCharType="separate"/>
            </w:r>
            <w:r w:rsidR="00D651DF">
              <w:rPr>
                <w:noProof/>
                <w:webHidden/>
              </w:rPr>
              <w:t>30</w:t>
            </w:r>
            <w:r w:rsidR="00AC5B9E">
              <w:rPr>
                <w:noProof/>
                <w:webHidden/>
              </w:rPr>
              <w:fldChar w:fldCharType="end"/>
            </w:r>
          </w:hyperlink>
        </w:p>
        <w:p w14:paraId="57BEDD17" w14:textId="77777777" w:rsidR="00AC5B9E" w:rsidRDefault="00175212">
          <w:pPr>
            <w:pStyle w:val="TOC2"/>
            <w:tabs>
              <w:tab w:val="right" w:leader="dot" w:pos="9062"/>
            </w:tabs>
            <w:rPr>
              <w:rFonts w:eastAsiaTheme="minorEastAsia"/>
              <w:noProof/>
              <w:sz w:val="22"/>
              <w:lang w:val="fr-FR" w:eastAsia="fr-FR"/>
            </w:rPr>
          </w:pPr>
          <w:hyperlink w:anchor="_Toc358814636" w:history="1">
            <w:r w:rsidR="00AC5B9E" w:rsidRPr="00E04B03">
              <w:rPr>
                <w:rStyle w:val="Hyperlink"/>
                <w:noProof/>
              </w:rPr>
              <w:t>5.2. Les Terres Rouges</w:t>
            </w:r>
            <w:r w:rsidR="00AC5B9E">
              <w:rPr>
                <w:noProof/>
                <w:webHidden/>
              </w:rPr>
              <w:tab/>
            </w:r>
            <w:r w:rsidR="00AC5B9E">
              <w:rPr>
                <w:noProof/>
                <w:webHidden/>
              </w:rPr>
              <w:fldChar w:fldCharType="begin"/>
            </w:r>
            <w:r w:rsidR="00AC5B9E">
              <w:rPr>
                <w:noProof/>
                <w:webHidden/>
              </w:rPr>
              <w:instrText xml:space="preserve"> PAGEREF _Toc358814636 \h </w:instrText>
            </w:r>
            <w:r w:rsidR="00AC5B9E">
              <w:rPr>
                <w:noProof/>
                <w:webHidden/>
              </w:rPr>
            </w:r>
            <w:r w:rsidR="00AC5B9E">
              <w:rPr>
                <w:noProof/>
                <w:webHidden/>
              </w:rPr>
              <w:fldChar w:fldCharType="separate"/>
            </w:r>
            <w:r w:rsidR="00D651DF">
              <w:rPr>
                <w:noProof/>
                <w:webHidden/>
              </w:rPr>
              <w:t>36</w:t>
            </w:r>
            <w:r w:rsidR="00AC5B9E">
              <w:rPr>
                <w:noProof/>
                <w:webHidden/>
              </w:rPr>
              <w:fldChar w:fldCharType="end"/>
            </w:r>
          </w:hyperlink>
        </w:p>
        <w:p w14:paraId="5034A108" w14:textId="77777777" w:rsidR="00AC5B9E" w:rsidRDefault="00175212">
          <w:pPr>
            <w:pStyle w:val="TOC2"/>
            <w:tabs>
              <w:tab w:val="right" w:leader="dot" w:pos="9062"/>
            </w:tabs>
            <w:rPr>
              <w:rFonts w:eastAsiaTheme="minorEastAsia"/>
              <w:noProof/>
              <w:sz w:val="22"/>
              <w:lang w:val="fr-FR" w:eastAsia="fr-FR"/>
            </w:rPr>
          </w:pPr>
          <w:hyperlink w:anchor="_Toc358814637" w:history="1">
            <w:r w:rsidR="00AC5B9E" w:rsidRPr="00E04B03">
              <w:rPr>
                <w:rStyle w:val="Hyperlink"/>
                <w:noProof/>
              </w:rPr>
              <w:t>5.3. L’impact économique du Tourisme</w:t>
            </w:r>
            <w:r w:rsidR="00AC5B9E">
              <w:rPr>
                <w:noProof/>
                <w:webHidden/>
              </w:rPr>
              <w:tab/>
            </w:r>
            <w:r w:rsidR="00AC5B9E">
              <w:rPr>
                <w:noProof/>
                <w:webHidden/>
              </w:rPr>
              <w:fldChar w:fldCharType="begin"/>
            </w:r>
            <w:r w:rsidR="00AC5B9E">
              <w:rPr>
                <w:noProof/>
                <w:webHidden/>
              </w:rPr>
              <w:instrText xml:space="preserve"> PAGEREF _Toc358814637 \h </w:instrText>
            </w:r>
            <w:r w:rsidR="00AC5B9E">
              <w:rPr>
                <w:noProof/>
                <w:webHidden/>
              </w:rPr>
            </w:r>
            <w:r w:rsidR="00AC5B9E">
              <w:rPr>
                <w:noProof/>
                <w:webHidden/>
              </w:rPr>
              <w:fldChar w:fldCharType="separate"/>
            </w:r>
            <w:r w:rsidR="00D651DF">
              <w:rPr>
                <w:noProof/>
                <w:webHidden/>
              </w:rPr>
              <w:t>38</w:t>
            </w:r>
            <w:r w:rsidR="00AC5B9E">
              <w:rPr>
                <w:noProof/>
                <w:webHidden/>
              </w:rPr>
              <w:fldChar w:fldCharType="end"/>
            </w:r>
          </w:hyperlink>
        </w:p>
        <w:p w14:paraId="0E129C68" w14:textId="77777777" w:rsidR="00AC5B9E" w:rsidRDefault="00175212">
          <w:pPr>
            <w:pStyle w:val="TOC1"/>
            <w:tabs>
              <w:tab w:val="left" w:pos="880"/>
              <w:tab w:val="right" w:leader="dot" w:pos="9062"/>
            </w:tabs>
            <w:rPr>
              <w:rFonts w:eastAsiaTheme="minorEastAsia"/>
              <w:noProof/>
              <w:sz w:val="22"/>
              <w:lang w:val="fr-FR" w:eastAsia="fr-FR"/>
            </w:rPr>
          </w:pPr>
          <w:hyperlink w:anchor="_Toc358814638" w:history="1">
            <w:r w:rsidR="00AC5B9E" w:rsidRPr="00E04B03">
              <w:rPr>
                <w:rStyle w:val="Hyperlink"/>
                <w:noProof/>
              </w:rPr>
              <w:t>6)</w:t>
            </w:r>
            <w:r w:rsidR="00AC5B9E">
              <w:rPr>
                <w:rFonts w:eastAsiaTheme="minorEastAsia"/>
                <w:noProof/>
                <w:sz w:val="22"/>
                <w:lang w:val="fr-FR" w:eastAsia="fr-FR"/>
              </w:rPr>
              <w:tab/>
            </w:r>
            <w:r w:rsidR="00AC5B9E" w:rsidRPr="00E04B03">
              <w:rPr>
                <w:rStyle w:val="Hyperlink"/>
                <w:noProof/>
              </w:rPr>
              <w:t>Le cas du Parc Merveilleux à Bettembourg</w:t>
            </w:r>
            <w:r w:rsidR="00AC5B9E">
              <w:rPr>
                <w:noProof/>
                <w:webHidden/>
              </w:rPr>
              <w:tab/>
            </w:r>
            <w:r w:rsidR="00AC5B9E">
              <w:rPr>
                <w:noProof/>
                <w:webHidden/>
              </w:rPr>
              <w:fldChar w:fldCharType="begin"/>
            </w:r>
            <w:r w:rsidR="00AC5B9E">
              <w:rPr>
                <w:noProof/>
                <w:webHidden/>
              </w:rPr>
              <w:instrText xml:space="preserve"> PAGEREF _Toc358814638 \h </w:instrText>
            </w:r>
            <w:r w:rsidR="00AC5B9E">
              <w:rPr>
                <w:noProof/>
                <w:webHidden/>
              </w:rPr>
            </w:r>
            <w:r w:rsidR="00AC5B9E">
              <w:rPr>
                <w:noProof/>
                <w:webHidden/>
              </w:rPr>
              <w:fldChar w:fldCharType="separate"/>
            </w:r>
            <w:r w:rsidR="00D651DF">
              <w:rPr>
                <w:noProof/>
                <w:webHidden/>
              </w:rPr>
              <w:t>40</w:t>
            </w:r>
            <w:r w:rsidR="00AC5B9E">
              <w:rPr>
                <w:noProof/>
                <w:webHidden/>
              </w:rPr>
              <w:fldChar w:fldCharType="end"/>
            </w:r>
          </w:hyperlink>
        </w:p>
        <w:p w14:paraId="7B06F5DA" w14:textId="77777777" w:rsidR="00AC5B9E" w:rsidRDefault="00175212">
          <w:pPr>
            <w:pStyle w:val="TOC1"/>
            <w:tabs>
              <w:tab w:val="left" w:pos="880"/>
              <w:tab w:val="right" w:leader="dot" w:pos="9062"/>
            </w:tabs>
            <w:rPr>
              <w:rFonts w:eastAsiaTheme="minorEastAsia"/>
              <w:noProof/>
              <w:sz w:val="22"/>
              <w:lang w:val="fr-FR" w:eastAsia="fr-FR"/>
            </w:rPr>
          </w:pPr>
          <w:hyperlink w:anchor="_Toc358814639" w:history="1">
            <w:r w:rsidR="00AC5B9E" w:rsidRPr="00E04B03">
              <w:rPr>
                <w:rStyle w:val="Hyperlink"/>
                <w:noProof/>
              </w:rPr>
              <w:t>7)</w:t>
            </w:r>
            <w:r w:rsidR="00AC5B9E">
              <w:rPr>
                <w:rFonts w:eastAsiaTheme="minorEastAsia"/>
                <w:noProof/>
                <w:sz w:val="22"/>
                <w:lang w:val="fr-FR" w:eastAsia="fr-FR"/>
              </w:rPr>
              <w:tab/>
            </w:r>
            <w:r w:rsidR="00AC5B9E" w:rsidRPr="00E04B03">
              <w:rPr>
                <w:rStyle w:val="Hyperlink"/>
                <w:noProof/>
              </w:rPr>
              <w:t>Conclusions pour le projet Luxembourg Science Center à Differdange</w:t>
            </w:r>
            <w:r w:rsidR="00AC5B9E">
              <w:rPr>
                <w:noProof/>
                <w:webHidden/>
              </w:rPr>
              <w:tab/>
            </w:r>
            <w:r w:rsidR="00AC5B9E">
              <w:rPr>
                <w:noProof/>
                <w:webHidden/>
              </w:rPr>
              <w:fldChar w:fldCharType="begin"/>
            </w:r>
            <w:r w:rsidR="00AC5B9E">
              <w:rPr>
                <w:noProof/>
                <w:webHidden/>
              </w:rPr>
              <w:instrText xml:space="preserve"> PAGEREF _Toc358814639 \h </w:instrText>
            </w:r>
            <w:r w:rsidR="00AC5B9E">
              <w:rPr>
                <w:noProof/>
                <w:webHidden/>
              </w:rPr>
            </w:r>
            <w:r w:rsidR="00AC5B9E">
              <w:rPr>
                <w:noProof/>
                <w:webHidden/>
              </w:rPr>
              <w:fldChar w:fldCharType="separate"/>
            </w:r>
            <w:r w:rsidR="00D651DF">
              <w:rPr>
                <w:noProof/>
                <w:webHidden/>
              </w:rPr>
              <w:t>43</w:t>
            </w:r>
            <w:r w:rsidR="00AC5B9E">
              <w:rPr>
                <w:noProof/>
                <w:webHidden/>
              </w:rPr>
              <w:fldChar w:fldCharType="end"/>
            </w:r>
          </w:hyperlink>
        </w:p>
        <w:p w14:paraId="5512B59D" w14:textId="77777777" w:rsidR="00AC5B9E" w:rsidRDefault="00175212">
          <w:pPr>
            <w:pStyle w:val="TOC2"/>
            <w:tabs>
              <w:tab w:val="right" w:leader="dot" w:pos="9062"/>
            </w:tabs>
            <w:rPr>
              <w:rFonts w:eastAsiaTheme="minorEastAsia"/>
              <w:noProof/>
              <w:sz w:val="22"/>
              <w:lang w:val="fr-FR" w:eastAsia="fr-FR"/>
            </w:rPr>
          </w:pPr>
          <w:hyperlink w:anchor="_Toc358814640" w:history="1">
            <w:r w:rsidR="00AC5B9E" w:rsidRPr="00E04B03">
              <w:rPr>
                <w:rStyle w:val="Hyperlink"/>
                <w:noProof/>
              </w:rPr>
              <w:t>7.1. Analyse des Science Centres; chiffres, concepts et clientèle</w:t>
            </w:r>
            <w:r w:rsidR="00AC5B9E">
              <w:rPr>
                <w:noProof/>
                <w:webHidden/>
              </w:rPr>
              <w:tab/>
            </w:r>
            <w:r w:rsidR="00AC5B9E">
              <w:rPr>
                <w:noProof/>
                <w:webHidden/>
              </w:rPr>
              <w:fldChar w:fldCharType="begin"/>
            </w:r>
            <w:r w:rsidR="00AC5B9E">
              <w:rPr>
                <w:noProof/>
                <w:webHidden/>
              </w:rPr>
              <w:instrText xml:space="preserve"> PAGEREF _Toc358814640 \h </w:instrText>
            </w:r>
            <w:r w:rsidR="00AC5B9E">
              <w:rPr>
                <w:noProof/>
                <w:webHidden/>
              </w:rPr>
            </w:r>
            <w:r w:rsidR="00AC5B9E">
              <w:rPr>
                <w:noProof/>
                <w:webHidden/>
              </w:rPr>
              <w:fldChar w:fldCharType="separate"/>
            </w:r>
            <w:r w:rsidR="00D651DF">
              <w:rPr>
                <w:noProof/>
                <w:webHidden/>
              </w:rPr>
              <w:t>43</w:t>
            </w:r>
            <w:r w:rsidR="00AC5B9E">
              <w:rPr>
                <w:noProof/>
                <w:webHidden/>
              </w:rPr>
              <w:fldChar w:fldCharType="end"/>
            </w:r>
          </w:hyperlink>
        </w:p>
        <w:p w14:paraId="49CE26F8" w14:textId="77777777" w:rsidR="00AC5B9E" w:rsidRDefault="00175212">
          <w:pPr>
            <w:pStyle w:val="TOC2"/>
            <w:tabs>
              <w:tab w:val="right" w:leader="dot" w:pos="9062"/>
            </w:tabs>
            <w:rPr>
              <w:rFonts w:eastAsiaTheme="minorEastAsia"/>
              <w:noProof/>
              <w:sz w:val="22"/>
              <w:lang w:val="fr-FR" w:eastAsia="fr-FR"/>
            </w:rPr>
          </w:pPr>
          <w:hyperlink w:anchor="_Toc358814641" w:history="1">
            <w:r w:rsidR="00AC5B9E" w:rsidRPr="00E04B03">
              <w:rPr>
                <w:rStyle w:val="Hyperlink"/>
                <w:noProof/>
              </w:rPr>
              <w:t>7.2. Étude détaillée du Swiss Science Center « Technorama » à Winterthur</w:t>
            </w:r>
            <w:r w:rsidR="00AC5B9E">
              <w:rPr>
                <w:noProof/>
                <w:webHidden/>
              </w:rPr>
              <w:tab/>
            </w:r>
            <w:r w:rsidR="00AC5B9E">
              <w:rPr>
                <w:noProof/>
                <w:webHidden/>
              </w:rPr>
              <w:fldChar w:fldCharType="begin"/>
            </w:r>
            <w:r w:rsidR="00AC5B9E">
              <w:rPr>
                <w:noProof/>
                <w:webHidden/>
              </w:rPr>
              <w:instrText xml:space="preserve"> PAGEREF _Toc358814641 \h </w:instrText>
            </w:r>
            <w:r w:rsidR="00AC5B9E">
              <w:rPr>
                <w:noProof/>
                <w:webHidden/>
              </w:rPr>
            </w:r>
            <w:r w:rsidR="00AC5B9E">
              <w:rPr>
                <w:noProof/>
                <w:webHidden/>
              </w:rPr>
              <w:fldChar w:fldCharType="separate"/>
            </w:r>
            <w:r w:rsidR="00D651DF">
              <w:rPr>
                <w:noProof/>
                <w:webHidden/>
              </w:rPr>
              <w:t>44</w:t>
            </w:r>
            <w:r w:rsidR="00AC5B9E">
              <w:rPr>
                <w:noProof/>
                <w:webHidden/>
              </w:rPr>
              <w:fldChar w:fldCharType="end"/>
            </w:r>
          </w:hyperlink>
        </w:p>
        <w:p w14:paraId="04B9D742" w14:textId="77777777" w:rsidR="00AC5B9E" w:rsidRDefault="00175212">
          <w:pPr>
            <w:pStyle w:val="TOC2"/>
            <w:tabs>
              <w:tab w:val="right" w:leader="dot" w:pos="9062"/>
            </w:tabs>
            <w:rPr>
              <w:rFonts w:eastAsiaTheme="minorEastAsia"/>
              <w:noProof/>
              <w:sz w:val="22"/>
              <w:lang w:val="fr-FR" w:eastAsia="fr-FR"/>
            </w:rPr>
          </w:pPr>
          <w:hyperlink w:anchor="_Toc358814642" w:history="1">
            <w:r w:rsidR="00AC5B9E" w:rsidRPr="00E04B03">
              <w:rPr>
                <w:rStyle w:val="Hyperlink"/>
                <w:noProof/>
              </w:rPr>
              <w:t>7.3. Définition et examen de la zone de chalandise du Projet</w:t>
            </w:r>
            <w:r w:rsidR="00AC5B9E">
              <w:rPr>
                <w:noProof/>
                <w:webHidden/>
              </w:rPr>
              <w:tab/>
            </w:r>
            <w:r w:rsidR="00AC5B9E">
              <w:rPr>
                <w:noProof/>
                <w:webHidden/>
              </w:rPr>
              <w:fldChar w:fldCharType="begin"/>
            </w:r>
            <w:r w:rsidR="00AC5B9E">
              <w:rPr>
                <w:noProof/>
                <w:webHidden/>
              </w:rPr>
              <w:instrText xml:space="preserve"> PAGEREF _Toc358814642 \h </w:instrText>
            </w:r>
            <w:r w:rsidR="00AC5B9E">
              <w:rPr>
                <w:noProof/>
                <w:webHidden/>
              </w:rPr>
            </w:r>
            <w:r w:rsidR="00AC5B9E">
              <w:rPr>
                <w:noProof/>
                <w:webHidden/>
              </w:rPr>
              <w:fldChar w:fldCharType="separate"/>
            </w:r>
            <w:r w:rsidR="00D651DF">
              <w:rPr>
                <w:noProof/>
                <w:webHidden/>
              </w:rPr>
              <w:t>45</w:t>
            </w:r>
            <w:r w:rsidR="00AC5B9E">
              <w:rPr>
                <w:noProof/>
                <w:webHidden/>
              </w:rPr>
              <w:fldChar w:fldCharType="end"/>
            </w:r>
          </w:hyperlink>
        </w:p>
        <w:p w14:paraId="6883A650" w14:textId="77777777" w:rsidR="00AC5B9E" w:rsidRDefault="00175212">
          <w:pPr>
            <w:pStyle w:val="TOC2"/>
            <w:tabs>
              <w:tab w:val="right" w:leader="dot" w:pos="9062"/>
            </w:tabs>
            <w:rPr>
              <w:rFonts w:eastAsiaTheme="minorEastAsia"/>
              <w:noProof/>
              <w:sz w:val="22"/>
              <w:lang w:val="fr-FR" w:eastAsia="fr-FR"/>
            </w:rPr>
          </w:pPr>
          <w:hyperlink w:anchor="_Toc358814643" w:history="1">
            <w:r w:rsidR="00AC5B9E" w:rsidRPr="00E04B03">
              <w:rPr>
                <w:rStyle w:val="Hyperlink"/>
                <w:noProof/>
              </w:rPr>
              <w:t>7.4. Analyse du tourisme et de l’offre touristique avec le Parc Merveilleux</w:t>
            </w:r>
            <w:r w:rsidR="00AC5B9E">
              <w:rPr>
                <w:noProof/>
                <w:webHidden/>
              </w:rPr>
              <w:tab/>
            </w:r>
            <w:r w:rsidR="00AC5B9E">
              <w:rPr>
                <w:noProof/>
                <w:webHidden/>
              </w:rPr>
              <w:fldChar w:fldCharType="begin"/>
            </w:r>
            <w:r w:rsidR="00AC5B9E">
              <w:rPr>
                <w:noProof/>
                <w:webHidden/>
              </w:rPr>
              <w:instrText xml:space="preserve"> PAGEREF _Toc358814643 \h </w:instrText>
            </w:r>
            <w:r w:rsidR="00AC5B9E">
              <w:rPr>
                <w:noProof/>
                <w:webHidden/>
              </w:rPr>
            </w:r>
            <w:r w:rsidR="00AC5B9E">
              <w:rPr>
                <w:noProof/>
                <w:webHidden/>
              </w:rPr>
              <w:fldChar w:fldCharType="separate"/>
            </w:r>
            <w:r w:rsidR="00D651DF">
              <w:rPr>
                <w:noProof/>
                <w:webHidden/>
              </w:rPr>
              <w:t>46</w:t>
            </w:r>
            <w:r w:rsidR="00AC5B9E">
              <w:rPr>
                <w:noProof/>
                <w:webHidden/>
              </w:rPr>
              <w:fldChar w:fldCharType="end"/>
            </w:r>
          </w:hyperlink>
        </w:p>
        <w:p w14:paraId="1D9032C4" w14:textId="77777777" w:rsidR="00AC5B9E" w:rsidRDefault="00175212">
          <w:pPr>
            <w:pStyle w:val="TOC1"/>
            <w:tabs>
              <w:tab w:val="right" w:leader="dot" w:pos="9062"/>
            </w:tabs>
            <w:rPr>
              <w:rFonts w:eastAsiaTheme="minorEastAsia"/>
              <w:noProof/>
              <w:sz w:val="22"/>
              <w:lang w:val="fr-FR" w:eastAsia="fr-FR"/>
            </w:rPr>
          </w:pPr>
          <w:hyperlink w:anchor="_Toc358814644" w:history="1">
            <w:r w:rsidR="00AC5B9E" w:rsidRPr="00E04B03">
              <w:rPr>
                <w:rStyle w:val="Hyperlink"/>
                <w:noProof/>
                <w:lang w:val="en-GB"/>
              </w:rPr>
              <w:t>Bibliographie</w:t>
            </w:r>
            <w:r w:rsidR="00AC5B9E">
              <w:rPr>
                <w:noProof/>
                <w:webHidden/>
              </w:rPr>
              <w:tab/>
            </w:r>
            <w:r w:rsidR="00AC5B9E">
              <w:rPr>
                <w:noProof/>
                <w:webHidden/>
              </w:rPr>
              <w:fldChar w:fldCharType="begin"/>
            </w:r>
            <w:r w:rsidR="00AC5B9E">
              <w:rPr>
                <w:noProof/>
                <w:webHidden/>
              </w:rPr>
              <w:instrText xml:space="preserve"> PAGEREF _Toc358814644 \h </w:instrText>
            </w:r>
            <w:r w:rsidR="00AC5B9E">
              <w:rPr>
                <w:noProof/>
                <w:webHidden/>
              </w:rPr>
            </w:r>
            <w:r w:rsidR="00AC5B9E">
              <w:rPr>
                <w:noProof/>
                <w:webHidden/>
              </w:rPr>
              <w:fldChar w:fldCharType="separate"/>
            </w:r>
            <w:r w:rsidR="00D651DF">
              <w:rPr>
                <w:noProof/>
                <w:webHidden/>
              </w:rPr>
              <w:t>48</w:t>
            </w:r>
            <w:r w:rsidR="00AC5B9E">
              <w:rPr>
                <w:noProof/>
                <w:webHidden/>
              </w:rPr>
              <w:fldChar w:fldCharType="end"/>
            </w:r>
          </w:hyperlink>
        </w:p>
        <w:p w14:paraId="3FF84BAA" w14:textId="77777777" w:rsidR="00AC5B9E" w:rsidRDefault="00175212">
          <w:pPr>
            <w:pStyle w:val="TOC1"/>
            <w:tabs>
              <w:tab w:val="right" w:leader="dot" w:pos="9062"/>
            </w:tabs>
            <w:rPr>
              <w:rFonts w:eastAsiaTheme="minorEastAsia"/>
              <w:noProof/>
              <w:sz w:val="22"/>
              <w:lang w:val="fr-FR" w:eastAsia="fr-FR"/>
            </w:rPr>
          </w:pPr>
          <w:hyperlink w:anchor="_Toc358814645" w:history="1">
            <w:r w:rsidR="00AC5B9E" w:rsidRPr="00E04B03">
              <w:rPr>
                <w:rStyle w:val="Hyperlink"/>
                <w:noProof/>
              </w:rPr>
              <w:t>Table des illustrations :</w:t>
            </w:r>
            <w:r w:rsidR="00AC5B9E">
              <w:rPr>
                <w:noProof/>
                <w:webHidden/>
              </w:rPr>
              <w:tab/>
            </w:r>
            <w:r w:rsidR="00AC5B9E">
              <w:rPr>
                <w:noProof/>
                <w:webHidden/>
              </w:rPr>
              <w:fldChar w:fldCharType="begin"/>
            </w:r>
            <w:r w:rsidR="00AC5B9E">
              <w:rPr>
                <w:noProof/>
                <w:webHidden/>
              </w:rPr>
              <w:instrText xml:space="preserve"> PAGEREF _Toc358814645 \h </w:instrText>
            </w:r>
            <w:r w:rsidR="00AC5B9E">
              <w:rPr>
                <w:noProof/>
                <w:webHidden/>
              </w:rPr>
            </w:r>
            <w:r w:rsidR="00AC5B9E">
              <w:rPr>
                <w:noProof/>
                <w:webHidden/>
              </w:rPr>
              <w:fldChar w:fldCharType="separate"/>
            </w:r>
            <w:r w:rsidR="00D651DF">
              <w:rPr>
                <w:noProof/>
                <w:webHidden/>
              </w:rPr>
              <w:t>50</w:t>
            </w:r>
            <w:r w:rsidR="00AC5B9E">
              <w:rPr>
                <w:noProof/>
                <w:webHidden/>
              </w:rPr>
              <w:fldChar w:fldCharType="end"/>
            </w:r>
          </w:hyperlink>
        </w:p>
        <w:p w14:paraId="337B9705" w14:textId="77777777" w:rsidR="00AC5B9E" w:rsidRDefault="00175212">
          <w:pPr>
            <w:pStyle w:val="TOC1"/>
            <w:tabs>
              <w:tab w:val="right" w:leader="dot" w:pos="9062"/>
            </w:tabs>
            <w:rPr>
              <w:rFonts w:eastAsiaTheme="minorEastAsia"/>
              <w:noProof/>
              <w:sz w:val="22"/>
              <w:lang w:val="fr-FR" w:eastAsia="fr-FR"/>
            </w:rPr>
          </w:pPr>
          <w:hyperlink w:anchor="_Toc358814646" w:history="1">
            <w:r w:rsidR="00AC5B9E" w:rsidRPr="00E04B03">
              <w:rPr>
                <w:rStyle w:val="Hyperlink"/>
                <w:noProof/>
              </w:rPr>
              <w:t>Annexes</w:t>
            </w:r>
            <w:r w:rsidR="00AC5B9E">
              <w:rPr>
                <w:noProof/>
                <w:webHidden/>
              </w:rPr>
              <w:tab/>
            </w:r>
            <w:r w:rsidR="00AC5B9E">
              <w:rPr>
                <w:noProof/>
                <w:webHidden/>
              </w:rPr>
              <w:fldChar w:fldCharType="begin"/>
            </w:r>
            <w:r w:rsidR="00AC5B9E">
              <w:rPr>
                <w:noProof/>
                <w:webHidden/>
              </w:rPr>
              <w:instrText xml:space="preserve"> PAGEREF _Toc358814646 \h </w:instrText>
            </w:r>
            <w:r w:rsidR="00AC5B9E">
              <w:rPr>
                <w:noProof/>
                <w:webHidden/>
              </w:rPr>
            </w:r>
            <w:r w:rsidR="00AC5B9E">
              <w:rPr>
                <w:noProof/>
                <w:webHidden/>
              </w:rPr>
              <w:fldChar w:fldCharType="separate"/>
            </w:r>
            <w:r w:rsidR="00D651DF">
              <w:rPr>
                <w:noProof/>
                <w:webHidden/>
              </w:rPr>
              <w:t>51</w:t>
            </w:r>
            <w:r w:rsidR="00AC5B9E">
              <w:rPr>
                <w:noProof/>
                <w:webHidden/>
              </w:rPr>
              <w:fldChar w:fldCharType="end"/>
            </w:r>
          </w:hyperlink>
        </w:p>
        <w:p w14:paraId="275D61A0" w14:textId="77777777" w:rsidR="00A1269A" w:rsidRDefault="00A1269A">
          <w:r>
            <w:rPr>
              <w:b/>
              <w:bCs/>
              <w:lang w:val="fr-FR"/>
            </w:rPr>
            <w:fldChar w:fldCharType="end"/>
          </w:r>
        </w:p>
      </w:sdtContent>
    </w:sdt>
    <w:p w14:paraId="4477038D" w14:textId="77777777" w:rsidR="00A1269A" w:rsidRDefault="00A1269A">
      <w:pPr>
        <w:spacing w:line="480" w:lineRule="auto"/>
        <w:ind w:firstLine="360"/>
        <w:jc w:val="left"/>
      </w:pPr>
      <w:r>
        <w:br w:type="page"/>
      </w:r>
    </w:p>
    <w:p w14:paraId="24D01C8E" w14:textId="77777777" w:rsidR="006855C0" w:rsidRDefault="00A1269A" w:rsidP="00A1269A">
      <w:pPr>
        <w:pStyle w:val="Heading1"/>
        <w:numPr>
          <w:ilvl w:val="0"/>
          <w:numId w:val="1"/>
        </w:numPr>
      </w:pPr>
      <w:bookmarkStart w:id="21" w:name="_Toc358814620"/>
      <w:r>
        <w:lastRenderedPageBreak/>
        <w:t>Introduction</w:t>
      </w:r>
      <w:bookmarkEnd w:id="21"/>
    </w:p>
    <w:p w14:paraId="5EE42F61" w14:textId="77777777" w:rsidR="00640792" w:rsidRDefault="00524FA2" w:rsidP="00640792">
      <w:pPr>
        <w:ind w:firstLine="360"/>
      </w:pPr>
      <w:r>
        <w:t>L’association Groussgasmaschinn, soucieuse de sauvegarder et développer le patrimoine industriel, s’est engagée, pour que le plus grand moteur à gaz</w:t>
      </w:r>
      <w:r w:rsidR="00393B8A">
        <w:t xml:space="preserve"> jamais construit dans le monde</w:t>
      </w:r>
      <w:r w:rsidR="00E800F3">
        <w:t>,</w:t>
      </w:r>
      <w:r>
        <w:t xml:space="preserve"> soit préservé au sein du site d’Arcelor Mittal à Differdange. Après </w:t>
      </w:r>
      <w:del w:id="22" w:author="Nicholas Didier" w:date="2013-09-03T14:57:00Z">
        <w:r w:rsidDel="00B84C56">
          <w:delText>avoir été</w:delText>
        </w:r>
      </w:del>
      <w:ins w:id="23" w:author="Nicholas Didier" w:date="2013-09-03T14:57:00Z">
        <w:r w:rsidR="00B84C56">
          <w:t xml:space="preserve">la </w:t>
        </w:r>
      </w:ins>
      <w:del w:id="24" w:author="Nicholas Didier" w:date="2013-09-03T14:57:00Z">
        <w:r w:rsidDel="00B84C56">
          <w:delText xml:space="preserve"> </w:delText>
        </w:r>
      </w:del>
      <w:r>
        <w:t>mis</w:t>
      </w:r>
      <w:ins w:id="25" w:author="Nicholas Didier" w:date="2013-09-03T14:57:00Z">
        <w:r w:rsidR="00B84C56">
          <w:t>e</w:t>
        </w:r>
      </w:ins>
      <w:r>
        <w:t xml:space="preserve"> sur le registre des Monuments Nationaux</w:t>
      </w:r>
      <w:r w:rsidR="00E800F3">
        <w:t xml:space="preserve"> </w:t>
      </w:r>
      <w:ins w:id="26" w:author="Nicholas Didier" w:date="2013-09-03T14:58:00Z">
        <w:r w:rsidR="00B84C56">
          <w:t>de ce mo</w:t>
        </w:r>
      </w:ins>
      <w:ins w:id="27" w:author="Nicholas Didier" w:date="2013-09-03T14:59:00Z">
        <w:r w:rsidR="00B84C56">
          <w:t>teur</w:t>
        </w:r>
      </w:ins>
      <w:ins w:id="28" w:author="Nicholas Didier" w:date="2013-09-03T14:58:00Z">
        <w:r w:rsidR="00B84C56">
          <w:t xml:space="preserve"> </w:t>
        </w:r>
      </w:ins>
      <w:r w:rsidR="00E800F3">
        <w:t>en 2007</w:t>
      </w:r>
      <w:r>
        <w:t xml:space="preserve">, l’association a travaillé avec </w:t>
      </w:r>
      <w:ins w:id="29" w:author="Nicholas Didier" w:date="2013-09-03T14:59:00Z">
        <w:r w:rsidR="00B84C56">
          <w:t>les instance gouvernementales, notamment le Minist</w:t>
        </w:r>
      </w:ins>
      <w:ins w:id="30" w:author="Nicholas Didier" w:date="2013-09-03T15:00:00Z">
        <w:r w:rsidR="00B84C56">
          <w:t>è</w:t>
        </w:r>
      </w:ins>
      <w:ins w:id="31" w:author="Nicholas Didier" w:date="2013-09-03T14:59:00Z">
        <w:r w:rsidR="00B84C56">
          <w:t xml:space="preserve">re de  la Culture, </w:t>
        </w:r>
      </w:ins>
      <w:ins w:id="32" w:author="Nicholas Didier" w:date="2013-09-03T15:00:00Z">
        <w:r w:rsidR="00B84C56">
          <w:t xml:space="preserve">la ville de Differdange et </w:t>
        </w:r>
      </w:ins>
      <w:r>
        <w:t xml:space="preserve">ArcelorMittal </w:t>
      </w:r>
      <w:del w:id="33" w:author="Nicholas Didier" w:date="2013-09-03T15:00:00Z">
        <w:r w:rsidDel="00B84C56">
          <w:delText xml:space="preserve">et la ville de Differdange </w:delText>
        </w:r>
      </w:del>
      <w:r>
        <w:t>afin de trouver une solution pour une pr</w:t>
      </w:r>
      <w:r w:rsidR="00640792">
        <w:t>éservation historique adéquate.</w:t>
      </w:r>
    </w:p>
    <w:p w14:paraId="225932B3" w14:textId="1C0297A9" w:rsidR="004B6325" w:rsidRPr="00666818" w:rsidRDefault="004B6325" w:rsidP="004B6325">
      <w:pPr>
        <w:rPr>
          <w:ins w:id="34" w:author="Nicholas Didier" w:date="2013-11-08T08:16:00Z"/>
          <w:rFonts w:ascii="Helvetica Neue" w:hAnsi="Helvetica Neue" w:cs="Arial"/>
          <w:lang w:val="fr-FR"/>
        </w:rPr>
      </w:pPr>
      <w:ins w:id="35" w:author="Nicholas Didier" w:date="2013-11-08T08:16:00Z">
        <w:r w:rsidRPr="00666818">
          <w:rPr>
            <w:rFonts w:ascii="Helvetica Neue" w:hAnsi="Helvetica Neue" w:cs="Arial"/>
            <w:lang w:val="fr-FR"/>
          </w:rPr>
          <w:t>Si au départ l’objectif premier était la préservation et restauration de la « </w:t>
        </w:r>
        <w:r w:rsidRPr="00666818">
          <w:rPr>
            <w:rFonts w:ascii="Helvetica Neue" w:hAnsi="Helvetica Neue" w:cs="Arial"/>
            <w:i/>
            <w:lang w:val="fr-FR"/>
          </w:rPr>
          <w:t>Groussgasmaschinn</w:t>
        </w:r>
        <w:r w:rsidRPr="00666818">
          <w:rPr>
            <w:rFonts w:ascii="Helvetica Neue" w:hAnsi="Helvetica Neue" w:cs="Arial"/>
            <w:lang w:val="fr-FR"/>
          </w:rPr>
          <w:t xml:space="preserve"> »,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ins>
      <w:ins w:id="36" w:author="Nicholas Didier" w:date="2013-11-08T09:42:00Z">
        <w:r w:rsidR="00175212">
          <w:rPr>
            <w:rFonts w:ascii="Helvetica Neue" w:hAnsi="Helvetica Neue" w:cs="Arial"/>
            <w:lang w:val="fr-FR"/>
          </w:rPr>
          <w:tab/>
        </w:r>
        <w:r w:rsidR="00175212">
          <w:rPr>
            <w:rFonts w:ascii="Helvetica Neue" w:hAnsi="Helvetica Neue" w:cs="Arial"/>
            <w:lang w:val="fr-FR"/>
          </w:rPr>
          <w:br/>
        </w:r>
      </w:ins>
      <w:ins w:id="37" w:author="Nicholas Didier" w:date="2013-11-08T08:16:00Z">
        <w:r w:rsidRPr="00666818">
          <w:rPr>
            <w:rFonts w:ascii="Helvetica Neue" w:hAnsi="Helvetica Neue" w:cs="Arial"/>
            <w:lang w:val="fr-FR"/>
          </w:rPr>
          <w:tab/>
        </w:r>
        <w:r w:rsidRPr="00666818">
          <w:rPr>
            <w:rFonts w:ascii="Helvetica Neue" w:hAnsi="Helvetica Neue" w:cs="Arial"/>
            <w:lang w:val="fr-FR"/>
          </w:rPr>
          <w:br/>
          <w:t>Apres cette première évolution, le souci d’intéresser le grand public au Projet nous a amené 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  est 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ins>
    </w:p>
    <w:p w14:paraId="52FAD25F" w14:textId="6CD3BCA9" w:rsidR="004B6325" w:rsidRPr="00666818" w:rsidRDefault="004B6325" w:rsidP="004B6325">
      <w:pPr>
        <w:widowControl w:val="0"/>
        <w:autoSpaceDE w:val="0"/>
        <w:autoSpaceDN w:val="0"/>
        <w:adjustRightInd w:val="0"/>
        <w:rPr>
          <w:ins w:id="38" w:author="Nicholas Didier" w:date="2013-11-08T08:16:00Z"/>
          <w:rFonts w:ascii="Helvetica Neue" w:hAnsi="Helvetica Neue" w:cs="Helvetica"/>
          <w:lang w:val="fr-FR"/>
        </w:rPr>
      </w:pPr>
      <w:ins w:id="39" w:author="Nicholas Didier" w:date="2013-11-08T08:16:00Z">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ins>
      <w:ins w:id="40" w:author="Nicholas Didier" w:date="2013-11-08T09:42:00Z">
        <w:r w:rsidR="00175212">
          <w:rPr>
            <w:rFonts w:ascii="Helvetica Neue" w:hAnsi="Helvetica Neue" w:cs="Helvetica"/>
            <w:lang w:val="fr-FR"/>
          </w:rPr>
          <w:t>En revanche, étant donn</w:t>
        </w:r>
      </w:ins>
      <w:ins w:id="41" w:author="Nicholas Didier" w:date="2013-11-08T09:43:00Z">
        <w:r w:rsidR="00175212">
          <w:rPr>
            <w:rFonts w:ascii="Helvetica Neue" w:hAnsi="Helvetica Neue" w:cs="Helvetica"/>
            <w:lang w:val="fr-FR"/>
          </w:rPr>
          <w:t xml:space="preserve">é que le public luxembourgeois de quelques 500.000 résidents est </w:t>
        </w:r>
      </w:ins>
      <w:ins w:id="42" w:author="Nicholas Didier" w:date="2013-11-08T09:45:00Z">
        <w:r w:rsidR="00175212">
          <w:rPr>
            <w:rFonts w:ascii="Helvetica Neue" w:hAnsi="Helvetica Neue" w:cs="Helvetica"/>
            <w:lang w:val="fr-FR"/>
          </w:rPr>
          <w:t xml:space="preserve">beaucoup </w:t>
        </w:r>
      </w:ins>
      <w:ins w:id="43" w:author="Nicholas Didier" w:date="2013-11-08T09:43:00Z">
        <w:r w:rsidR="00175212">
          <w:rPr>
            <w:rFonts w:ascii="Helvetica Neue" w:hAnsi="Helvetica Neue" w:cs="Helvetica"/>
            <w:lang w:val="fr-FR"/>
          </w:rPr>
          <w:t xml:space="preserve">trop </w:t>
        </w:r>
      </w:ins>
      <w:ins w:id="44" w:author="Nicholas Didier" w:date="2013-11-08T09:44:00Z">
        <w:r w:rsidR="00175212">
          <w:rPr>
            <w:rFonts w:ascii="Helvetica Neue" w:hAnsi="Helvetica Neue" w:cs="Helvetica"/>
            <w:lang w:val="fr-FR"/>
          </w:rPr>
          <w:t>exigu pour un tel projet,</w:t>
        </w:r>
      </w:ins>
      <w:ins w:id="45" w:author="Nicholas Didier" w:date="2013-11-08T09:51:00Z">
        <w:r w:rsidR="00175212">
          <w:rPr>
            <w:rFonts w:ascii="Helvetica Neue" w:hAnsi="Helvetica Neue" w:cs="Helvetica"/>
            <w:lang w:val="fr-FR"/>
          </w:rPr>
          <w:t xml:space="preserve"> </w:t>
        </w:r>
      </w:ins>
      <w:ins w:id="46" w:author="Nicholas Didier" w:date="2013-11-08T09:53:00Z">
        <w:r w:rsidR="00175212">
          <w:rPr>
            <w:rFonts w:ascii="Helvetica Neue" w:hAnsi="Helvetica Neue" w:cs="Helvetica"/>
            <w:lang w:val="fr-FR"/>
          </w:rPr>
          <w:t>son attirance pour la grande région et l’impact pour le t</w:t>
        </w:r>
      </w:ins>
      <w:ins w:id="47" w:author="Nicholas Didier" w:date="2013-11-08T09:56:00Z">
        <w:r w:rsidR="00175212">
          <w:rPr>
            <w:rFonts w:ascii="Helvetica Neue" w:hAnsi="Helvetica Neue" w:cs="Helvetica"/>
            <w:lang w:val="fr-FR"/>
          </w:rPr>
          <w:t xml:space="preserve">ourisme régional fait parti intégrante de cette </w:t>
        </w:r>
      </w:ins>
      <w:ins w:id="48" w:author="Nicholas Didier" w:date="2013-11-08T09:57:00Z">
        <w:r w:rsidR="00175212">
          <w:rPr>
            <w:rFonts w:ascii="Helvetica Neue" w:hAnsi="Helvetica Neue" w:cs="Helvetica"/>
            <w:lang w:val="fr-FR"/>
          </w:rPr>
          <w:t>Etude de Marché.</w:t>
        </w:r>
      </w:ins>
      <w:ins w:id="49" w:author="Nicholas Didier" w:date="2013-11-08T09:56:00Z">
        <w:r w:rsidR="00175212">
          <w:rPr>
            <w:rFonts w:ascii="Helvetica Neue" w:hAnsi="Helvetica Neue" w:cs="Helvetica"/>
            <w:lang w:val="fr-FR"/>
          </w:rPr>
          <w:t xml:space="preserve">   </w:t>
        </w:r>
      </w:ins>
      <w:ins w:id="50" w:author="Nicholas Didier" w:date="2013-11-08T09:43:00Z">
        <w:r w:rsidR="00175212">
          <w:rPr>
            <w:rFonts w:ascii="Helvetica Neue" w:hAnsi="Helvetica Neue" w:cs="Helvetica"/>
            <w:lang w:val="fr-FR"/>
          </w:rPr>
          <w:t xml:space="preserve">  </w:t>
        </w:r>
      </w:ins>
    </w:p>
    <w:p w14:paraId="72FA7420" w14:textId="251C896D" w:rsidR="00524FA2" w:rsidRDefault="00175212" w:rsidP="00524FA2">
      <w:pPr>
        <w:ind w:firstLine="360"/>
      </w:pPr>
      <w:ins w:id="51" w:author="Nicholas Didier" w:date="2013-11-08T09:58:00Z">
        <w:r>
          <w:t xml:space="preserve">Ainsi, </w:t>
        </w:r>
      </w:ins>
      <w:del w:id="52" w:author="Nicholas Didier" w:date="2013-11-08T09:58:00Z">
        <w:r w:rsidR="00524FA2" w:rsidDel="00175212">
          <w:delText xml:space="preserve">Le </w:delText>
        </w:r>
      </w:del>
      <w:ins w:id="53" w:author="Nicholas Didier" w:date="2013-11-08T09:58:00Z">
        <w:r>
          <w:t xml:space="preserve">le </w:t>
        </w:r>
      </w:ins>
      <w:del w:id="54" w:author="Nicholas Didier" w:date="2013-11-08T09:58:00Z">
        <w:r w:rsidR="00524FA2" w:rsidDel="00175212">
          <w:delText xml:space="preserve">projet </w:delText>
        </w:r>
      </w:del>
      <w:ins w:id="55" w:author="Nicholas Didier" w:date="2013-11-08T09:58:00Z">
        <w:r>
          <w:t xml:space="preserve">concept </w:t>
        </w:r>
      </w:ins>
      <w:r w:rsidR="00524FA2">
        <w:t xml:space="preserve">retenu pour la Groussgasmaschinn (GGM 11) est </w:t>
      </w:r>
      <w:ins w:id="56" w:author="Nicholas Didier" w:date="2013-11-08T09:58:00Z">
        <w:r>
          <w:t xml:space="preserve">donc </w:t>
        </w:r>
      </w:ins>
      <w:ins w:id="57" w:author="Nicholas Didier" w:date="2013-09-09T12:28:00Z">
        <w:r w:rsidR="00D31BBD">
          <w:t>celui d’un</w:t>
        </w:r>
      </w:ins>
      <w:del w:id="58" w:author="Nicholas Didier" w:date="2013-09-09T12:28:00Z">
        <w:r w:rsidR="00524FA2" w:rsidDel="00D31BBD">
          <w:delText>le</w:delText>
        </w:r>
      </w:del>
      <w:r w:rsidR="00524FA2">
        <w:t xml:space="preserve"> Musée de l’énergie industrielle</w:t>
      </w:r>
      <w:r w:rsidR="00E800F3">
        <w:t xml:space="preserve"> ou encore </w:t>
      </w:r>
      <w:ins w:id="59" w:author="Nicholas Didier" w:date="2013-09-09T12:28:00Z">
        <w:r w:rsidR="00D31BBD">
          <w:t xml:space="preserve">d’un </w:t>
        </w:r>
      </w:ins>
      <w:r w:rsidR="00E800F3">
        <w:t>Luxembourg Science Center</w:t>
      </w:r>
      <w:r w:rsidR="00524FA2">
        <w:t xml:space="preserve"> sur le </w:t>
      </w:r>
      <w:del w:id="60" w:author="Nicholas Didier" w:date="2013-09-09T12:28:00Z">
        <w:r w:rsidR="00524FA2" w:rsidDel="00D31BBD">
          <w:delText xml:space="preserve">terrain </w:delText>
        </w:r>
      </w:del>
      <w:ins w:id="61" w:author="Nicholas Didier" w:date="2013-09-09T12:28:00Z">
        <w:r w:rsidR="00D31BBD">
          <w:t xml:space="preserve">plateau </w:t>
        </w:r>
      </w:ins>
      <w:r w:rsidR="00524FA2">
        <w:t xml:space="preserve">des </w:t>
      </w:r>
      <w:ins w:id="62" w:author="Nicholas Didier" w:date="2013-09-09T12:28:00Z">
        <w:r w:rsidR="00D31BBD">
          <w:t xml:space="preserve">anciens </w:t>
        </w:r>
      </w:ins>
      <w:r w:rsidR="00524FA2">
        <w:t>hauts fourneaux de l’usine de Differdange.</w:t>
      </w:r>
    </w:p>
    <w:p w14:paraId="0D45F24E" w14:textId="77777777" w:rsidR="00524FA2" w:rsidRDefault="000227F6" w:rsidP="00524FA2">
      <w:pPr>
        <w:ind w:firstLine="360"/>
      </w:pPr>
      <w:r>
        <w:lastRenderedPageBreak/>
        <w:t>Dans le cadre du P</w:t>
      </w:r>
      <w:r w:rsidR="00524FA2">
        <w:t>rojet il s’agit de :</w:t>
      </w:r>
    </w:p>
    <w:p w14:paraId="4F6D456B" w14:textId="4C784EE6" w:rsidR="00524FA2" w:rsidRDefault="00524FA2" w:rsidP="00524FA2">
      <w:pPr>
        <w:pStyle w:val="ListParagraph"/>
        <w:numPr>
          <w:ilvl w:val="0"/>
          <w:numId w:val="7"/>
        </w:numPr>
      </w:pPr>
      <w:r>
        <w:t xml:space="preserve">Préserver la machine à Gaz no 11, dernier témoin d’une bonne cinquantaine de machines </w:t>
      </w:r>
      <w:ins w:id="63" w:author="Nicholas Didier" w:date="2013-09-09T12:30:00Z">
        <w:r w:rsidR="00101F30">
          <w:rPr>
            <w:rFonts w:ascii="Arial" w:hAnsi="Arial" w:cs="Arial"/>
          </w:rPr>
          <w:t>à</w:t>
        </w:r>
        <w:r w:rsidR="00101F30">
          <w:t xml:space="preserve"> gaz </w:t>
        </w:r>
      </w:ins>
      <w:r>
        <w:t xml:space="preserve">ayant </w:t>
      </w:r>
      <w:del w:id="64" w:author="Nicholas Didier" w:date="2013-09-09T12:31:00Z">
        <w:r w:rsidDel="00101F30">
          <w:delText xml:space="preserve">fonctionné </w:delText>
        </w:r>
      </w:del>
      <w:ins w:id="65" w:author="Nicholas Didier" w:date="2013-09-09T12:31:00Z">
        <w:r w:rsidR="00101F30">
          <w:t xml:space="preserve">approvisionné en </w:t>
        </w:r>
        <w:r w:rsidR="00101F30">
          <w:rPr>
            <w:rFonts w:ascii="Arial" w:hAnsi="Arial" w:cs="Arial"/>
          </w:rPr>
          <w:t>é</w:t>
        </w:r>
        <w:r w:rsidR="00101F30">
          <w:t>nergie</w:t>
        </w:r>
      </w:ins>
      <w:ins w:id="66" w:author="Nicholas Didier" w:date="2013-11-08T09:59:00Z">
        <w:r w:rsidR="00175212">
          <w:t xml:space="preserve"> electrique</w:t>
        </w:r>
      </w:ins>
      <w:ins w:id="67" w:author="Nicholas Didier" w:date="2013-09-09T12:31:00Z">
        <w:r w:rsidR="00101F30">
          <w:t xml:space="preserve"> </w:t>
        </w:r>
      </w:ins>
      <w:del w:id="68" w:author="Nicholas Didier" w:date="2013-09-09T12:32:00Z">
        <w:r w:rsidDel="00101F30">
          <w:delText xml:space="preserve">de </w:delText>
        </w:r>
      </w:del>
      <w:r>
        <w:t xml:space="preserve">l’industrie lourde </w:t>
      </w:r>
      <w:ins w:id="69" w:author="Nicholas Didier" w:date="2013-11-08T09:59:00Z">
        <w:r w:rsidR="00175212">
          <w:t>ainsi que les m</w:t>
        </w:r>
        <w:r w:rsidR="00175212">
          <w:rPr>
            <w:rFonts w:ascii="Arial" w:hAnsi="Arial" w:cs="Arial"/>
          </w:rPr>
          <w:t>é</w:t>
        </w:r>
        <w:r w:rsidR="00175212">
          <w:t xml:space="preserve">nages </w:t>
        </w:r>
      </w:ins>
      <w:del w:id="70" w:author="Nicholas Didier" w:date="2013-09-03T15:01:00Z">
        <w:r w:rsidDel="00B84C56">
          <w:delText>à Differdange</w:delText>
        </w:r>
      </w:del>
      <w:ins w:id="71" w:author="Nicholas Didier" w:date="2013-09-09T12:32:00Z">
        <w:r w:rsidR="00101F30">
          <w:t>d</w:t>
        </w:r>
      </w:ins>
      <w:ins w:id="72" w:author="Nicholas Didier" w:date="2013-09-03T15:01:00Z">
        <w:r w:rsidR="00B84C56">
          <w:t xml:space="preserve">u </w:t>
        </w:r>
      </w:ins>
      <w:ins w:id="73" w:author="Nicholas Didier" w:date="2013-09-09T12:32:00Z">
        <w:r w:rsidR="00101F30">
          <w:t>pays</w:t>
        </w:r>
      </w:ins>
      <w:ins w:id="74" w:author="Nicholas Didier" w:date="2013-11-08T10:00:00Z">
        <w:r w:rsidR="00175212">
          <w:t xml:space="preserve"> pendant plus de cinquante ans</w:t>
        </w:r>
      </w:ins>
      <w:r>
        <w:t>.</w:t>
      </w:r>
    </w:p>
    <w:p w14:paraId="2E0D04B8" w14:textId="77777777" w:rsidR="00524FA2" w:rsidRDefault="00524FA2" w:rsidP="00524FA2">
      <w:pPr>
        <w:pStyle w:val="ListParagraph"/>
        <w:numPr>
          <w:ilvl w:val="0"/>
          <w:numId w:val="7"/>
        </w:numPr>
      </w:pPr>
      <w:r>
        <w:t xml:space="preserve">Conservation de la centrale </w:t>
      </w:r>
      <w:del w:id="75" w:author="Nicholas Didier" w:date="2013-09-09T12:32:00Z">
        <w:r w:rsidDel="00101F30">
          <w:delText>à Gaz</w:delText>
        </w:r>
      </w:del>
      <w:ins w:id="76" w:author="Nicholas Didier" w:date="2013-09-09T12:32:00Z">
        <w:r w:rsidR="00101F30">
          <w:rPr>
            <w:rFonts w:ascii="Arial" w:hAnsi="Arial" w:cs="Arial"/>
          </w:rPr>
          <w:t>é</w:t>
        </w:r>
        <w:r w:rsidR="00101F30">
          <w:t>nergetique</w:t>
        </w:r>
      </w:ins>
      <w:r>
        <w:t xml:space="preserve"> de Differdange, premier bâtiment dans le monde </w:t>
      </w:r>
      <w:del w:id="77" w:author="Nicholas Didier" w:date="2013-09-09T12:33:00Z">
        <w:r w:rsidDel="00101F30">
          <w:delText xml:space="preserve">à être </w:delText>
        </w:r>
      </w:del>
      <w:r>
        <w:t>spécifiquement conçu pour recevoir une batterie de machines à gaz pour produire de l’énergie.</w:t>
      </w:r>
    </w:p>
    <w:p w14:paraId="447AE16F" w14:textId="77777777" w:rsidR="00524FA2" w:rsidRDefault="00524FA2" w:rsidP="00524FA2">
      <w:pPr>
        <w:pStyle w:val="ListParagraph"/>
        <w:numPr>
          <w:ilvl w:val="0"/>
          <w:numId w:val="7"/>
        </w:numPr>
      </w:pPr>
      <w:r>
        <w:t xml:space="preserve">Création d’un Musée de l’Énergie Industrielle, </w:t>
      </w:r>
      <w:ins w:id="78" w:author="Nicholas Didier" w:date="2013-09-09T12:33:00Z">
        <w:r w:rsidR="00101F30">
          <w:t>r</w:t>
        </w:r>
      </w:ins>
      <w:r>
        <w:t>assemblant 250 ans d’histoire de production énergétique de six pays européens</w:t>
      </w:r>
      <w:del w:id="79" w:author="Nicholas Didier" w:date="2013-09-09T12:34:00Z">
        <w:r w:rsidDel="00101F30">
          <w:delText xml:space="preserve"> différents</w:delText>
        </w:r>
      </w:del>
      <w:r>
        <w:t>.</w:t>
      </w:r>
    </w:p>
    <w:p w14:paraId="392729F4" w14:textId="5F89D2F9" w:rsidR="00524FA2" w:rsidRDefault="00524FA2" w:rsidP="00524FA2">
      <w:pPr>
        <w:pStyle w:val="ListParagraph"/>
        <w:numPr>
          <w:ilvl w:val="0"/>
          <w:numId w:val="7"/>
        </w:numPr>
      </w:pPr>
      <w:r>
        <w:t xml:space="preserve">Développement d’un centre de l’Énergie et de la Technologie, un Science Center regroupant les témoins du passé et </w:t>
      </w:r>
      <w:ins w:id="80" w:author="Nicholas Didier" w:date="2013-09-09T12:35:00Z">
        <w:r w:rsidR="00101F30">
          <w:t xml:space="preserve">les </w:t>
        </w:r>
      </w:ins>
      <w:ins w:id="81" w:author="Nicholas Didier" w:date="2013-09-09T12:36:00Z">
        <w:r w:rsidR="00101F30">
          <w:rPr>
            <w:rFonts w:ascii="Arial" w:hAnsi="Arial" w:cs="Arial"/>
          </w:rPr>
          <w:t>é</w:t>
        </w:r>
      </w:ins>
      <w:ins w:id="82" w:author="Nicholas Didier" w:date="2013-09-09T12:35:00Z">
        <w:r w:rsidR="00101F30">
          <w:t xml:space="preserve">volutions du futur </w:t>
        </w:r>
      </w:ins>
      <w:ins w:id="83" w:author="Nicholas Didier" w:date="2013-09-09T12:36:00Z">
        <w:r w:rsidR="00101F30">
          <w:t>par l’interm</w:t>
        </w:r>
      </w:ins>
      <w:ins w:id="84" w:author="Nicholas Didier" w:date="2013-11-08T10:01:00Z">
        <w:r w:rsidR="00175212">
          <w:rPr>
            <w:rFonts w:ascii="Arial" w:hAnsi="Arial" w:cs="Arial"/>
          </w:rPr>
          <w:t>é</w:t>
        </w:r>
      </w:ins>
      <w:ins w:id="85" w:author="Jean Calmes" w:date="2013-10-30T09:26:00Z">
        <w:del w:id="86" w:author="Nicholas Didier" w:date="2013-11-08T10:01:00Z">
          <w:r w:rsidR="00B52886" w:rsidDel="00175212">
            <w:delText>é</w:delText>
          </w:r>
        </w:del>
      </w:ins>
      <w:ins w:id="87" w:author="Nicholas Didier" w:date="2013-09-09T12:36:00Z">
        <w:r w:rsidR="00101F30">
          <w:t xml:space="preserve">diaire </w:t>
        </w:r>
      </w:ins>
      <w:r>
        <w:t>de</w:t>
      </w:r>
      <w:del w:id="88" w:author="Nicholas Didier" w:date="2013-09-09T12:37:00Z">
        <w:r w:rsidDel="00101F30">
          <w:delText>s</w:delText>
        </w:r>
      </w:del>
      <w:r>
        <w:t xml:space="preserve"> stations expérimentales </w:t>
      </w:r>
      <w:del w:id="89" w:author="Nicholas Didier" w:date="2013-09-09T12:37:00Z">
        <w:r w:rsidDel="00101F30">
          <w:delText>qui reprennent</w:delText>
        </w:r>
      </w:del>
      <w:ins w:id="90" w:author="Nicholas Didier" w:date="2013-09-09T12:37:00Z">
        <w:r w:rsidR="00101F30">
          <w:t>bas</w:t>
        </w:r>
        <w:r w:rsidR="00101F30">
          <w:rPr>
            <w:rFonts w:ascii="Arial" w:hAnsi="Arial" w:cs="Arial"/>
          </w:rPr>
          <w:t>é</w:t>
        </w:r>
        <w:r w:rsidR="00101F30">
          <w:t xml:space="preserve">es </w:t>
        </w:r>
      </w:ins>
      <w:ins w:id="91" w:author="Nicholas Didier" w:date="2013-11-08T10:01:00Z">
        <w:r w:rsidR="00175212">
          <w:t xml:space="preserve">sur </w:t>
        </w:r>
      </w:ins>
      <w:ins w:id="92" w:author="Jean Calmes" w:date="2013-10-30T09:28:00Z">
        <w:del w:id="93" w:author="Nicholas Didier" w:date="2013-11-08T10:01:00Z">
          <w:r w:rsidR="00B52886" w:rsidDel="00175212">
            <w:delText>sur</w:delText>
          </w:r>
        </w:del>
      </w:ins>
      <w:del w:id="94" w:author="Nicholas Didier" w:date="2013-11-08T10:01:00Z">
        <w:r w:rsidDel="00175212">
          <w:delText xml:space="preserve"> </w:delText>
        </w:r>
      </w:del>
      <w:r>
        <w:t xml:space="preserve">les </w:t>
      </w:r>
      <w:ins w:id="95" w:author="Nicholas Didier" w:date="2013-09-09T12:38:00Z">
        <w:r w:rsidR="00101F30">
          <w:t xml:space="preserve">principaux </w:t>
        </w:r>
      </w:ins>
      <w:r>
        <w:t>phénomènes scientifique</w:t>
      </w:r>
      <w:r w:rsidR="00393B8A">
        <w:t>s</w:t>
      </w:r>
      <w:r>
        <w:t xml:space="preserve"> et techniques </w:t>
      </w:r>
      <w:del w:id="96" w:author="Nicholas Didier" w:date="2013-09-09T12:39:00Z">
        <w:r w:rsidDel="00101F30">
          <w:delText>de ce</w:delText>
        </w:r>
      </w:del>
      <w:ins w:id="97" w:author="Nicholas Didier" w:date="2013-09-09T12:39:00Z">
        <w:r w:rsidR="00101F30">
          <w:t>de</w:t>
        </w:r>
      </w:ins>
      <w:r>
        <w:t>s équipements historiques</w:t>
      </w:r>
      <w:ins w:id="98" w:author="Nicholas Didier" w:date="2013-09-09T12:39:00Z">
        <w:r w:rsidR="00101F30">
          <w:t> : ainsi,</w:t>
        </w:r>
      </w:ins>
      <w:r>
        <w:t xml:space="preserve"> </w:t>
      </w:r>
      <w:del w:id="99" w:author="Nicholas Didier" w:date="2013-09-09T12:39:00Z">
        <w:r w:rsidDel="00101F30">
          <w:delText xml:space="preserve">pour que </w:delText>
        </w:r>
      </w:del>
      <w:r>
        <w:t xml:space="preserve">les visiteurs </w:t>
      </w:r>
      <w:ins w:id="100" w:author="Nicholas Didier" w:date="2013-09-09T12:39:00Z">
        <w:r w:rsidR="00101F30">
          <w:t xml:space="preserve">revivent et comprennent </w:t>
        </w:r>
      </w:ins>
      <w:del w:id="101" w:author="Nicholas Didier" w:date="2013-09-09T12:40:00Z">
        <w:r w:rsidDel="00101F30">
          <w:delText>puissent les vi</w:delText>
        </w:r>
        <w:r w:rsidR="00393B8A" w:rsidDel="00101F30">
          <w:delText>v</w:delText>
        </w:r>
        <w:r w:rsidDel="00101F30">
          <w:delText>re et comprend</w:delText>
        </w:r>
        <w:r w:rsidR="001F464C" w:rsidDel="00101F30">
          <w:delText xml:space="preserve">re </w:delText>
        </w:r>
      </w:del>
      <w:r w:rsidR="001F464C">
        <w:t>par expérimentation ludique.</w:t>
      </w:r>
    </w:p>
    <w:p w14:paraId="2E814C2F" w14:textId="6671690C" w:rsidR="001F464C" w:rsidRDefault="00640792" w:rsidP="00F30518">
      <w:r>
        <w:t xml:space="preserve">Les initiateurs du Projet Groussgasmaschinn se sont investis dès le départ dans une recherche de marché </w:t>
      </w:r>
      <w:del w:id="102" w:author="Nicholas Didier" w:date="2013-09-09T12:41:00Z">
        <w:r w:rsidDel="00101F30">
          <w:delText>internationale (</w:delText>
        </w:r>
      </w:del>
      <w:ins w:id="103" w:author="Nicholas Didier" w:date="2013-09-09T12:41:00Z">
        <w:r w:rsidR="00101F30">
          <w:t xml:space="preserve">principalement en </w:t>
        </w:r>
      </w:ins>
      <w:r>
        <w:t xml:space="preserve">Europe et </w:t>
      </w:r>
      <w:ins w:id="104" w:author="Nicholas Didier" w:date="2013-09-09T12:41:00Z">
        <w:r w:rsidR="00101F30">
          <w:t xml:space="preserve">aux </w:t>
        </w:r>
      </w:ins>
      <w:r>
        <w:t>Etats</w:t>
      </w:r>
      <w:del w:id="105" w:author="Nicholas Didier" w:date="2013-09-03T15:01:00Z">
        <w:r w:rsidDel="00B84C56">
          <w:delText>-­</w:delText>
        </w:r>
      </w:del>
      <w:r>
        <w:rPr>
          <w:rFonts w:ascii="Cambria Math" w:hAnsi="Cambria Math" w:cs="Cambria Math"/>
        </w:rPr>
        <w:t>‐</w:t>
      </w:r>
      <w:r>
        <w:t>Unis</w:t>
      </w:r>
      <w:del w:id="106" w:author="Nicholas Didier" w:date="2013-09-09T12:42:00Z">
        <w:r w:rsidDel="00101F30">
          <w:delText>)</w:delText>
        </w:r>
      </w:del>
      <w:r>
        <w:t xml:space="preserve"> afin de définir les points d’attractivité des musées industriels </w:t>
      </w:r>
      <w:del w:id="107" w:author="Nicholas Didier" w:date="2013-09-09T12:42:00Z">
        <w:r w:rsidDel="00101F30">
          <w:delText xml:space="preserve">pour </w:delText>
        </w:r>
      </w:del>
      <w:ins w:id="108" w:author="Nicholas Didier" w:date="2013-09-09T12:42:00Z">
        <w:r w:rsidR="00101F30">
          <w:t xml:space="preserve">sur </w:t>
        </w:r>
      </w:ins>
      <w:r>
        <w:t xml:space="preserve">le grand public. Cette analyse nous a </w:t>
      </w:r>
      <w:del w:id="109" w:author="Nicholas Didier" w:date="2013-09-09T12:42:00Z">
        <w:r w:rsidDel="00101F30">
          <w:delText>fait conclure</w:delText>
        </w:r>
      </w:del>
      <w:ins w:id="110" w:author="Nicholas Didier" w:date="2013-09-09T12:42:00Z">
        <w:r w:rsidR="00101F30">
          <w:t>r</w:t>
        </w:r>
        <w:r w:rsidR="00101F30">
          <w:rPr>
            <w:rFonts w:ascii="Arial" w:hAnsi="Arial" w:cs="Arial"/>
          </w:rPr>
          <w:t>é</w:t>
        </w:r>
        <w:r w:rsidR="00101F30">
          <w:t>vel</w:t>
        </w:r>
      </w:ins>
      <w:ins w:id="111" w:author="Nicholas Didier" w:date="2013-09-09T12:43:00Z">
        <w:r w:rsidR="00101F30">
          <w:rPr>
            <w:rFonts w:ascii="Arial" w:hAnsi="Arial" w:cs="Arial"/>
          </w:rPr>
          <w:t>é</w:t>
        </w:r>
      </w:ins>
      <w:r>
        <w:t xml:space="preserve"> que la méthode descriptive et autoritaire </w:t>
      </w:r>
      <w:del w:id="112" w:author="Nicholas Didier" w:date="2013-09-09T12:44:00Z">
        <w:r w:rsidDel="00101F30">
          <w:delText>par laquelle</w:delText>
        </w:r>
      </w:del>
      <w:ins w:id="113" w:author="Nicholas Didier" w:date="2013-09-09T12:44:00Z">
        <w:r w:rsidR="00101F30">
          <w:t>utilis</w:t>
        </w:r>
        <w:r w:rsidR="00101F30">
          <w:rPr>
            <w:rFonts w:ascii="Arial" w:hAnsi="Arial" w:cs="Arial"/>
          </w:rPr>
          <w:t>é</w:t>
        </w:r>
        <w:r w:rsidR="00101F30">
          <w:t>e dans bon nombre de</w:t>
        </w:r>
      </w:ins>
      <w:r>
        <w:t xml:space="preserve"> </w:t>
      </w:r>
      <w:del w:id="114" w:author="Nicholas Didier" w:date="2013-09-09T12:44:00Z">
        <w:r w:rsidDel="00101F30">
          <w:delText xml:space="preserve">les </w:delText>
        </w:r>
      </w:del>
      <w:r>
        <w:t xml:space="preserve">musées </w:t>
      </w:r>
      <w:del w:id="115" w:author="Nicholas Didier" w:date="2013-09-09T12:44:00Z">
        <w:r w:rsidDel="00101F30">
          <w:delText xml:space="preserve">d’antan </w:delText>
        </w:r>
      </w:del>
      <w:ins w:id="116" w:author="Nicholas Didier" w:date="2013-09-09T12:44:00Z">
        <w:r w:rsidR="00101F30">
          <w:t>traditionnels</w:t>
        </w:r>
      </w:ins>
      <w:ins w:id="117" w:author="Nicholas Didier" w:date="2013-09-09T12:45:00Z">
        <w:r w:rsidR="00101F30">
          <w:t xml:space="preserve"> pour </w:t>
        </w:r>
      </w:ins>
      <w:del w:id="118" w:author="Nicholas Didier" w:date="2013-09-09T12:45:00Z">
        <w:r w:rsidDel="00101F30">
          <w:delText xml:space="preserve">ont </w:delText>
        </w:r>
      </w:del>
      <w:r>
        <w:t>décri</w:t>
      </w:r>
      <w:del w:id="119" w:author="Nicholas Didier" w:date="2013-09-09T12:45:00Z">
        <w:r w:rsidDel="00101F30">
          <w:delText>ts</w:delText>
        </w:r>
      </w:del>
      <w:ins w:id="120" w:author="Nicholas Didier" w:date="2013-09-09T12:45:00Z">
        <w:r w:rsidR="00101F30">
          <w:t>re</w:t>
        </w:r>
      </w:ins>
      <w:r>
        <w:t xml:space="preserve"> leurs pièces d’expositions de valeur </w:t>
      </w:r>
      <w:ins w:id="121" w:author="Nicholas Didier" w:date="2013-09-09T12:45:00Z">
        <w:r w:rsidR="00101F30">
          <w:t>n’</w:t>
        </w:r>
      </w:ins>
      <w:r>
        <w:t xml:space="preserve">est </w:t>
      </w:r>
      <w:ins w:id="122" w:author="Nicholas Didier" w:date="2013-09-09T12:46:00Z">
        <w:r w:rsidR="00101F30">
          <w:t>p</w:t>
        </w:r>
      </w:ins>
      <w:del w:id="123" w:author="Nicholas Didier" w:date="2013-09-09T12:46:00Z">
        <w:r w:rsidDel="00101F30">
          <w:delText>définitivement rejetée</w:delText>
        </w:r>
      </w:del>
      <w:ins w:id="124" w:author="Nicholas Didier" w:date="2013-09-09T12:46:00Z">
        <w:r w:rsidR="00101F30">
          <w:t>lus adapt</w:t>
        </w:r>
        <w:r w:rsidR="00101F30">
          <w:rPr>
            <w:rFonts w:ascii="Arial" w:hAnsi="Arial" w:cs="Arial"/>
          </w:rPr>
          <w:t>é</w:t>
        </w:r>
        <w:r w:rsidR="00101F30">
          <w:t>e</w:t>
        </w:r>
      </w:ins>
      <w:r>
        <w:t xml:space="preserve"> </w:t>
      </w:r>
      <w:ins w:id="125" w:author="Nicholas Didier" w:date="2013-09-09T12:46:00Z">
        <w:r w:rsidR="00101F30">
          <w:rPr>
            <w:rFonts w:ascii="Arial" w:hAnsi="Arial" w:cs="Arial"/>
          </w:rPr>
          <w:t>à</w:t>
        </w:r>
        <w:r w:rsidR="00101F30">
          <w:t xml:space="preserve"> </w:t>
        </w:r>
      </w:ins>
      <w:del w:id="126" w:author="Nicholas Didier" w:date="2013-09-09T12:46:00Z">
        <w:r w:rsidDel="00101F30">
          <w:delText xml:space="preserve">par </w:delText>
        </w:r>
      </w:del>
      <w:r>
        <w:t xml:space="preserve">un public toujours plus </w:t>
      </w:r>
      <w:del w:id="127" w:author="Nicholas Didier" w:date="2013-09-09T12:47:00Z">
        <w:r w:rsidDel="00101F30">
          <w:delText>demandant</w:delText>
        </w:r>
      </w:del>
      <w:ins w:id="128" w:author="Nicholas Didier" w:date="2013-09-09T12:47:00Z">
        <w:r w:rsidR="00101F30">
          <w:t>exigeant</w:t>
        </w:r>
      </w:ins>
      <w:r>
        <w:t xml:space="preserve">. Il en irait de même si on se contentait de montrer la Groussgasmaschinn dans son état restauré et en se limitant à offrir au public des explications techniques à lire sur des panneaux descriptifs. L’imposante machine va </w:t>
      </w:r>
      <w:ins w:id="129" w:author="Nicholas Didier" w:date="2013-09-09T12:47:00Z">
        <w:r w:rsidR="00101F30">
          <w:t xml:space="preserve">certes </w:t>
        </w:r>
      </w:ins>
      <w:r>
        <w:t>impressionner le public, les  explications techniques</w:t>
      </w:r>
      <w:ins w:id="130" w:author="Nicholas Didier" w:date="2013-09-09T12:48:00Z">
        <w:r w:rsidR="00101F30">
          <w:t xml:space="preserve"> compliqu</w:t>
        </w:r>
        <w:r w:rsidR="00101F30">
          <w:rPr>
            <w:rFonts w:ascii="Arial" w:hAnsi="Arial" w:cs="Arial"/>
          </w:rPr>
          <w:t>é</w:t>
        </w:r>
        <w:r w:rsidR="00101F30">
          <w:t xml:space="preserve">es </w:t>
        </w:r>
      </w:ins>
      <w:r>
        <w:t xml:space="preserve"> ne vont intéresser que les </w:t>
      </w:r>
      <w:del w:id="131" w:author="Nicholas Didier" w:date="2013-09-09T12:47:00Z">
        <w:r w:rsidDel="00101F30">
          <w:delText>«afficionados»</w:delText>
        </w:r>
      </w:del>
      <w:ins w:id="132" w:author="Nicholas Didier" w:date="2013-09-09T12:47:00Z">
        <w:r w:rsidR="00101F30">
          <w:t>initi</w:t>
        </w:r>
      </w:ins>
      <w:ins w:id="133" w:author="Nicholas Didier" w:date="2013-09-09T12:48:00Z">
        <w:r w:rsidR="00101F30">
          <w:rPr>
            <w:rFonts w:ascii="Arial" w:hAnsi="Arial" w:cs="Arial"/>
          </w:rPr>
          <w:t>é</w:t>
        </w:r>
      </w:ins>
      <w:ins w:id="134" w:author="Nicholas Didier" w:date="2013-09-09T12:47:00Z">
        <w:r w:rsidR="00101F30">
          <w:t>s</w:t>
        </w:r>
      </w:ins>
      <w:r>
        <w:t xml:space="preserve"> et les visiteurs auront « tout vu» après leur premier passage. C’est la raison pour laquelle l’objectif du Musée de l’Energie Industrielle sera d’impliquer les  visiteurs</w:t>
      </w:r>
      <w:ins w:id="135" w:author="Nicholas Didier" w:date="2013-09-09T12:49:00Z">
        <w:r w:rsidR="00101F30">
          <w:t>,</w:t>
        </w:r>
      </w:ins>
      <w:r>
        <w:t xml:space="preserve"> femmes et hommes, jeunes et moins jeunes, scientifiques et non-</w:t>
      </w:r>
      <w:del w:id="136" w:author="Nicholas Didier" w:date="2013-09-03T15:03:00Z">
        <w:r w:rsidDel="00B84C56">
          <w:delText>­</w:delText>
        </w:r>
        <w:r w:rsidDel="00B84C56">
          <w:rPr>
            <w:rFonts w:ascii="Cambria Math" w:hAnsi="Cambria Math" w:cs="Cambria Math"/>
          </w:rPr>
          <w:delText>‐</w:delText>
        </w:r>
      </w:del>
      <w:r>
        <w:t xml:space="preserve">scientifiques dans une véritable aventure scientifique qu’ils vont vivre et apprécier. Des stations expérimentales répliquant les phénomènes techniques, physiques, chimiques qui se passaient </w:t>
      </w:r>
      <w:del w:id="137" w:author="Nicholas Didier" w:date="2013-09-09T12:49:00Z">
        <w:r w:rsidDel="00101F30">
          <w:delText xml:space="preserve">dans </w:delText>
        </w:r>
      </w:del>
      <w:ins w:id="138" w:author="Nicholas Didier" w:date="2013-09-09T12:49:00Z">
        <w:r w:rsidR="00101F30">
          <w:t xml:space="preserve">de </w:t>
        </w:r>
      </w:ins>
      <w:r>
        <w:t>l’équipement historique en exposition permettront au visiteur d’explorer, de tester, de rechercher, d’investiguer, de spéculer, d’observer et d’évaluer les résultats</w:t>
      </w:r>
      <w:ins w:id="139" w:author="Nicholas Didier" w:date="2013-09-09T12:50:00Z">
        <w:r w:rsidR="00101F30">
          <w:t xml:space="preserve"> et performances</w:t>
        </w:r>
      </w:ins>
      <w:r>
        <w:t xml:space="preserve"> obtenus. C’est le visiteur lui-</w:t>
      </w:r>
      <w:del w:id="140" w:author="Nicholas Didier" w:date="2013-09-03T15:03:00Z">
        <w:r w:rsidDel="00B84C56">
          <w:delText>­</w:delText>
        </w:r>
        <w:r w:rsidDel="00B84C56">
          <w:rPr>
            <w:rFonts w:ascii="Cambria Math" w:hAnsi="Cambria Math" w:cs="Cambria Math"/>
          </w:rPr>
          <w:delText>‐</w:delText>
        </w:r>
      </w:del>
      <w:r>
        <w:t>m</w:t>
      </w:r>
      <w:r>
        <w:rPr>
          <w:rFonts w:ascii="Arial" w:hAnsi="Arial" w:cs="Arial"/>
        </w:rPr>
        <w:t>ê</w:t>
      </w:r>
      <w:r>
        <w:t xml:space="preserve">me, seul ou en groupe, qui </w:t>
      </w:r>
      <w:ins w:id="141" w:author="Nicholas Didier" w:date="2013-09-09T12:58:00Z">
        <w:r w:rsidR="0093576A">
          <w:t>cherchera la compr</w:t>
        </w:r>
        <w:r w:rsidR="0093576A">
          <w:rPr>
            <w:rFonts w:ascii="Arial" w:hAnsi="Arial" w:cs="Arial"/>
          </w:rPr>
          <w:t>é</w:t>
        </w:r>
        <w:r w:rsidR="0093576A">
          <w:t xml:space="preserve">hension et </w:t>
        </w:r>
      </w:ins>
      <w:r>
        <w:t xml:space="preserve">trouvera la </w:t>
      </w:r>
      <w:r>
        <w:lastRenderedPageBreak/>
        <w:t>solution lui-</w:t>
      </w:r>
      <w:del w:id="142" w:author="Nicholas Didier" w:date="2013-09-03T15:03:00Z">
        <w:r w:rsidDel="00B84C56">
          <w:delText>­</w:delText>
        </w:r>
        <w:r w:rsidDel="00B84C56">
          <w:rPr>
            <w:rFonts w:ascii="Cambria Math" w:hAnsi="Cambria Math" w:cs="Cambria Math"/>
          </w:rPr>
          <w:delText>‐</w:delText>
        </w:r>
      </w:del>
      <w:r>
        <w:t>m</w:t>
      </w:r>
      <w:r>
        <w:rPr>
          <w:rFonts w:ascii="Arial" w:hAnsi="Arial" w:cs="Arial"/>
        </w:rPr>
        <w:t>ê</w:t>
      </w:r>
      <w:r>
        <w:t>me par son interaction physique avec l’expérimentation. Le Musée ne lui aura pas dit ce qui se passe, le visiteur l’aura appris par lui-</w:t>
      </w:r>
      <w:del w:id="143" w:author="Nicholas Didier" w:date="2013-09-03T15:03:00Z">
        <w:r w:rsidDel="00ED6DCE">
          <w:delText>­</w:delText>
        </w:r>
        <w:r w:rsidDel="00ED6DCE">
          <w:rPr>
            <w:rFonts w:ascii="Cambria Math" w:hAnsi="Cambria Math" w:cs="Cambria Math"/>
          </w:rPr>
          <w:delText>‐</w:delText>
        </w:r>
      </w:del>
      <w:r>
        <w:t>m</w:t>
      </w:r>
      <w:r>
        <w:rPr>
          <w:rFonts w:ascii="Arial" w:hAnsi="Arial" w:cs="Arial"/>
        </w:rPr>
        <w:t>ê</w:t>
      </w:r>
      <w:r>
        <w:t xml:space="preserve">me et par son engagement et interface avec la machine. Un exemple en est le palan, une station expérimentale qui reproduit </w:t>
      </w:r>
      <w:del w:id="144" w:author="Nicholas Didier" w:date="2013-09-09T12:59:00Z">
        <w:r w:rsidDel="0093576A">
          <w:delText xml:space="preserve">quelques </w:delText>
        </w:r>
      </w:del>
      <w:ins w:id="145" w:author="Nicholas Didier" w:date="2013-09-09T12:59:00Z">
        <w:r w:rsidR="0093576A">
          <w:t xml:space="preserve">les </w:t>
        </w:r>
      </w:ins>
      <w:r>
        <w:t>phénomènes physiques du  pont</w:t>
      </w:r>
      <w:del w:id="146" w:author="Nicholas Didier" w:date="2013-09-09T13:00:00Z">
        <w:r w:rsidDel="0093576A">
          <w:delText>-­</w:delText>
        </w:r>
      </w:del>
      <w:r>
        <w:rPr>
          <w:rFonts w:ascii="Cambria Math" w:hAnsi="Cambria Math" w:cs="Cambria Math"/>
        </w:rPr>
        <w:t>‐r</w:t>
      </w:r>
      <w:r>
        <w:t xml:space="preserve">oulant de 75 Tonnes </w:t>
      </w:r>
      <w:ins w:id="147" w:author="Nicholas Didier" w:date="2013-09-09T13:00:00Z">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ins>
      <w:r>
        <w:t>et qui permet au visiteur de comprendre, par expérimentation, les lois de la démultiplication utilisées dans toutes les grues et pont-</w:t>
      </w:r>
      <w:del w:id="148" w:author="Nicholas Didier" w:date="2013-09-03T15:04:00Z">
        <w:r w:rsidDel="00ED6DCE">
          <w:delText>­</w:delText>
        </w:r>
        <w:r w:rsidDel="00ED6DCE">
          <w:rPr>
            <w:rFonts w:ascii="Cambria Math" w:hAnsi="Cambria Math" w:cs="Cambria Math"/>
          </w:rPr>
          <w:delText>‐</w:delText>
        </w:r>
      </w:del>
      <w:r>
        <w:t>roulants</w:t>
      </w:r>
      <w:del w:id="149" w:author="Nicholas Didier" w:date="2013-09-09T13:01:00Z">
        <w:r w:rsidDel="0093576A">
          <w:delText xml:space="preserve">, </w:delText>
        </w:r>
      </w:del>
      <w:ins w:id="150" w:author="Nicholas Didier" w:date="2013-09-09T13:01:00Z">
        <w:r w:rsidR="0093576A">
          <w:t xml:space="preserve">. Ainsi, </w:t>
        </w:r>
      </w:ins>
      <w:del w:id="151" w:author="Nicholas Didier" w:date="2013-09-09T13:01:00Z">
        <w:r w:rsidDel="0093576A">
          <w:delText xml:space="preserve">dont </w:delText>
        </w:r>
      </w:del>
      <w:r>
        <w:t xml:space="preserve">celui de 1937 qui </w:t>
      </w:r>
      <w:del w:id="152" w:author="Nicholas Didier" w:date="2013-09-09T13:03:00Z">
        <w:r w:rsidDel="0093576A">
          <w:delText xml:space="preserve">était </w:delText>
        </w:r>
      </w:del>
      <w:ins w:id="153" w:author="Nicholas Didier" w:date="2013-09-09T13:03:00Z">
        <w:r w:rsidR="0093576A">
          <w:t xml:space="preserve">fut </w:t>
        </w:r>
      </w:ins>
      <w:r>
        <w:t xml:space="preserve">jadis </w:t>
      </w:r>
      <w:ins w:id="154" w:author="Nicholas Didier" w:date="2013-09-09T13:02:00Z">
        <w:r w:rsidR="0093576A">
          <w:t>con</w:t>
        </w:r>
        <w:r w:rsidR="0093576A">
          <w:rPr>
            <w:rFonts w:ascii="Arial" w:hAnsi="Arial" w:cs="Arial"/>
          </w:rPr>
          <w:t>ç</w:t>
        </w:r>
        <w:r w:rsidR="0093576A">
          <w:t xml:space="preserve">u </w:t>
        </w:r>
      </w:ins>
      <w:ins w:id="155" w:author="Nicholas Didier" w:date="2013-09-09T13:03:00Z">
        <w:r w:rsidR="0093576A">
          <w:t>sp</w:t>
        </w:r>
        <w:r w:rsidR="0093576A">
          <w:rPr>
            <w:rFonts w:ascii="Arial" w:hAnsi="Arial" w:cs="Arial"/>
          </w:rPr>
          <w:t>é</w:t>
        </w:r>
        <w:r w:rsidR="0093576A">
          <w:t xml:space="preserve">cialement </w:t>
        </w:r>
      </w:ins>
      <w:r>
        <w:t xml:space="preserve">pour le montage </w:t>
      </w:r>
      <w:ins w:id="156" w:author="Nicholas Didier" w:date="2013-09-09T13:03:00Z">
        <w:r w:rsidR="0093576A">
          <w:t xml:space="preserve">et la maintenance </w:t>
        </w:r>
      </w:ins>
      <w:r>
        <w:t>de la Groussgasmaschinn, son entretien pendant les quarante ans en service et</w:t>
      </w:r>
      <w:del w:id="157" w:author="Nicholas Didier" w:date="2013-09-09T13:04:00Z">
        <w:r w:rsidDel="0093576A">
          <w:delText xml:space="preserve">, </w:delText>
        </w:r>
      </w:del>
      <w:ins w:id="158" w:author="Nicholas Didier" w:date="2013-09-09T13:04:00Z">
        <w:r w:rsidR="0093576A">
          <w:t xml:space="preserve"> qui est </w:t>
        </w:r>
      </w:ins>
      <w:r>
        <w:t xml:space="preserve">aujourd’hui, après remise en conformité, </w:t>
      </w:r>
      <w:del w:id="159" w:author="Nicholas Didier" w:date="2013-09-09T13:04:00Z">
        <w:r w:rsidDel="0093576A">
          <w:delText xml:space="preserve">est </w:delText>
        </w:r>
      </w:del>
      <w:r>
        <w:t>utilisé dans le démantèlement, la restauration et le remontage de la machine</w:t>
      </w:r>
      <w:ins w:id="160" w:author="Nicholas Didier" w:date="2013-09-09T13:05:00Z">
        <w:r w:rsidR="0093576A">
          <w:t>.</w:t>
        </w:r>
      </w:ins>
      <w:r>
        <w:t xml:space="preserve"> Il est à noter que «Le Palan»  est le prototype de la première station expérimentale du «Science Center</w:t>
      </w:r>
      <w:del w:id="161" w:author="Nicholas Didier" w:date="2013-09-09T13:05:00Z">
        <w:r w:rsidDel="0093576A">
          <w:delText xml:space="preserve">», </w:delText>
        </w:r>
      </w:del>
      <w:ins w:id="162" w:author="Nicholas Didier" w:date="2013-09-09T13:05:00Z">
        <w:r w:rsidR="0093576A">
          <w:t xml:space="preserve">». </w:t>
        </w:r>
      </w:ins>
      <w:del w:id="163" w:author="Nicholas Didier" w:date="2013-09-09T13:05:00Z">
        <w:r w:rsidDel="0093576A">
          <w:delText xml:space="preserve">qu’il </w:delText>
        </w:r>
      </w:del>
      <w:ins w:id="164" w:author="Nicholas Didier" w:date="2013-09-09T13:05:00Z">
        <w:r w:rsidR="0093576A">
          <w:t xml:space="preserve">Il </w:t>
        </w:r>
      </w:ins>
      <w:r>
        <w:t>a été entièrement conçu et construit</w:t>
      </w:r>
      <w:del w:id="165" w:author="Nicholas Didier" w:date="2013-09-09T13:06:00Z">
        <w:r w:rsidDel="0093576A">
          <w:delText>e</w:delText>
        </w:r>
      </w:del>
      <w:r>
        <w:t xml:space="preserve"> par l’équipe de la Groussgasmaschinn et </w:t>
      </w:r>
      <w:del w:id="166" w:author="Nicholas Didier" w:date="2013-09-09T13:06:00Z">
        <w:r w:rsidDel="0093576A">
          <w:delText xml:space="preserve">que </w:delText>
        </w:r>
      </w:del>
      <w:r>
        <w:t xml:space="preserve">plus de 80% du matériel utilisé est du matériel de récupération. Des explications </w:t>
      </w:r>
      <w:ins w:id="167" w:author="Nicholas Didier" w:date="2013-09-09T13:06:00Z">
        <w:r w:rsidR="0093576A">
          <w:t xml:space="preserve">relatives </w:t>
        </w:r>
      </w:ins>
      <w:ins w:id="168" w:author="Nicholas Didier" w:date="2013-09-09T13:07:00Z">
        <w:r w:rsidR="0093576A">
          <w:rPr>
            <w:rFonts w:ascii="Arial" w:hAnsi="Arial" w:cs="Arial"/>
          </w:rPr>
          <w:t>à</w:t>
        </w:r>
        <w:r w:rsidR="0093576A">
          <w:t xml:space="preserve"> la </w:t>
        </w:r>
      </w:ins>
      <w:del w:id="169" w:author="Nicholas Didier" w:date="2013-09-09T13:07:00Z">
        <w:r w:rsidDel="0093576A">
          <w:delText xml:space="preserve">de </w:delText>
        </w:r>
      </w:del>
      <w:r>
        <w:t>manipulation</w:t>
      </w:r>
      <w:del w:id="170" w:author="Nicholas Didier" w:date="2013-09-09T13:07:00Z">
        <w:r w:rsidDel="0093576A">
          <w:delText>s</w:delText>
        </w:r>
      </w:del>
      <w:r>
        <w:t xml:space="preserve"> de la station </w:t>
      </w:r>
      <w:ins w:id="171" w:author="Nicholas Didier" w:date="2013-09-09T13:07:00Z">
        <w:r w:rsidR="0093576A">
          <w:t xml:space="preserve">par les visteurs </w:t>
        </w:r>
      </w:ins>
      <w:r>
        <w:t xml:space="preserve">seront données en allemand, français </w:t>
      </w:r>
      <w:del w:id="172" w:author="Nicholas Didier" w:date="2013-09-09T13:09:00Z">
        <w:r w:rsidDel="0093576A">
          <w:delText xml:space="preserve">et </w:delText>
        </w:r>
      </w:del>
      <w:r>
        <w:t>anglais</w:t>
      </w:r>
      <w:ins w:id="173" w:author="Nicholas Didier" w:date="2013-09-09T13:09:00Z">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ins>
      <w:r>
        <w:t xml:space="preserve">, avec </w:t>
      </w:r>
      <w:del w:id="174" w:author="Nicholas Didier" w:date="2013-09-09T13:08:00Z">
        <w:r w:rsidDel="0093576A">
          <w:delText xml:space="preserve">la </w:delText>
        </w:r>
      </w:del>
      <w:ins w:id="175" w:author="Nicholas Didier" w:date="2013-09-09T13:08:00Z">
        <w:r w:rsidR="0093576A">
          <w:t xml:space="preserve">une </w:t>
        </w:r>
      </w:ins>
      <w:r>
        <w:t xml:space="preserve">version de base pour les néophytes «quoi faire et quoi observer » et </w:t>
      </w:r>
      <w:del w:id="176" w:author="Nicholas Didier" w:date="2013-09-09T13:08:00Z">
        <w:r w:rsidDel="0093576A">
          <w:delText xml:space="preserve">la </w:delText>
        </w:r>
      </w:del>
      <w:ins w:id="177" w:author="Nicholas Didier" w:date="2013-09-09T13:08:00Z">
        <w:r w:rsidR="0093576A">
          <w:t xml:space="preserve">une </w:t>
        </w:r>
      </w:ins>
      <w:r>
        <w:t>version professionnelle « en savoir plus » pour les experts</w:t>
      </w:r>
      <w:r w:rsidR="00F30518">
        <w:t>.</w:t>
      </w:r>
    </w:p>
    <w:p w14:paraId="3154790C" w14:textId="01F26536" w:rsidR="00012F6D" w:rsidRDefault="00012F6D" w:rsidP="00524FA2">
      <w:r>
        <w:t xml:space="preserve">L’extension du thème </w:t>
      </w:r>
      <w:ins w:id="178" w:author="Nicholas Didier" w:date="2013-09-09T13:10:00Z">
        <w:r w:rsidR="0093576A">
          <w:t>de l’</w:t>
        </w:r>
      </w:ins>
      <w:r>
        <w:t>énergie</w:t>
      </w:r>
      <w:ins w:id="179" w:author="Nicholas Didier" w:date="2013-09-09T13:10:00Z">
        <w:r w:rsidR="0093576A">
          <w:t>,</w:t>
        </w:r>
      </w:ins>
      <w:r>
        <w:t xml:space="preserve"> par intégration du concept de « Science Center »</w:t>
      </w:r>
      <w:ins w:id="180" w:author="Nicholas Didier" w:date="2013-09-09T13:10:00Z">
        <w:r w:rsidR="0093576A">
          <w:t xml:space="preserve">, </w:t>
        </w:r>
      </w:ins>
      <w:del w:id="181" w:author="Nicholas Didier" w:date="2013-09-09T13:11:00Z">
        <w:r w:rsidDel="0093576A">
          <w:delText xml:space="preserve"> qui par ses quelques centaines  de stations d’expérimentation permettra au grand public de comprendre de façon simple et résolument interactive des phénomènes scientifiques qui se déroulent dans les équipements historiques </w:delText>
        </w:r>
      </w:del>
      <w:r>
        <w:t>nous a</w:t>
      </w:r>
      <w:ins w:id="182" w:author="Nicholas Didier" w:date="2013-09-09T13:12:00Z">
        <w:r w:rsidR="0093576A">
          <w:t xml:space="preserve"> permis </w:t>
        </w:r>
      </w:ins>
      <w:del w:id="183" w:author="Nicholas Didier" w:date="2013-09-09T13:12:00Z">
        <w:r w:rsidDel="0093576A">
          <w:delText xml:space="preserve">vons </w:delText>
        </w:r>
      </w:del>
      <w:ins w:id="184" w:author="Nicholas Didier" w:date="2013-09-09T13:12:00Z">
        <w:r w:rsidR="0093576A">
          <w:t>d’</w:t>
        </w:r>
      </w:ins>
      <w:r>
        <w:t>élargi</w:t>
      </w:r>
      <w:ins w:id="185" w:author="Nicholas Didier" w:date="2013-09-09T13:12:00Z">
        <w:r w:rsidR="0093576A">
          <w:t>r</w:t>
        </w:r>
      </w:ins>
      <w:r>
        <w:t xml:space="preserve"> l’audience du projet à égalité entre hommes et femmes, jeunes ou moins jeunes. L’unicité et l’exclusivité du Projet dans la Grande Région assurera un</w:t>
      </w:r>
      <w:ins w:id="186" w:author="Nicholas Didier" w:date="2013-09-09T13:13:00Z">
        <w:r w:rsidR="0093576A">
          <w:t>e</w:t>
        </w:r>
      </w:ins>
      <w:r>
        <w:t xml:space="preserve"> </w:t>
      </w:r>
      <w:del w:id="187" w:author="Nicholas Didier" w:date="2013-09-09T13:13:00Z">
        <w:r w:rsidDel="0093576A">
          <w:delText>cercle d’</w:delText>
        </w:r>
      </w:del>
      <w:r>
        <w:t>attraction sur un rayon d’action de</w:t>
      </w:r>
      <w:ins w:id="188" w:author="Nicholas Didier" w:date="2013-09-09T13:21:00Z">
        <w:r w:rsidR="00B47E86">
          <w:t xml:space="preserve"> de</w:t>
        </w:r>
      </w:ins>
      <w:r>
        <w:t xml:space="preserve"> </w:t>
      </w:r>
      <w:del w:id="189" w:author="Nicholas Didier" w:date="2013-09-09T13:13:00Z">
        <w:r w:rsidDel="0093576A">
          <w:delText xml:space="preserve">200 à </w:delText>
        </w:r>
      </w:del>
      <w:r>
        <w:t>250 kilomètres</w:t>
      </w:r>
      <w:ins w:id="190" w:author="Nicholas Didier" w:date="2013-09-09T13:13:00Z">
        <w:r w:rsidR="0093576A">
          <w:t xml:space="preserve">, </w:t>
        </w:r>
      </w:ins>
      <w:del w:id="191" w:author="Nicholas Didier" w:date="2013-09-09T13:21:00Z">
        <w:r w:rsidDel="00B47E86">
          <w:delText xml:space="preserve"> </w:delText>
        </w:r>
      </w:del>
      <w:r>
        <w:t xml:space="preserve">couvrant ainsi une population de </w:t>
      </w:r>
      <w:del w:id="192" w:author="Nicholas Didier" w:date="2013-09-09T13:21:00Z">
        <w:r w:rsidDel="00B47E86">
          <w:delText xml:space="preserve">25 </w:delText>
        </w:r>
      </w:del>
      <w:ins w:id="193" w:author="Nicholas Didier" w:date="2013-09-09T13:21:00Z">
        <w:r w:rsidR="00B47E86">
          <w:t xml:space="preserve">30 </w:t>
        </w:r>
      </w:ins>
      <w:r>
        <w:t>millions de visiteurs potentiels, ainsi que des touristes</w:t>
      </w:r>
      <w:del w:id="194" w:author="Nicholas Didier" w:date="2013-09-09T13:22:00Z">
        <w:r w:rsidDel="00B47E86">
          <w:delText xml:space="preserve">, </w:delText>
        </w:r>
      </w:del>
      <w:ins w:id="195" w:author="Nicholas Didier" w:date="2013-09-09T13:22:00Z">
        <w:r w:rsidR="00B47E86">
          <w:t>.</w:t>
        </w:r>
      </w:ins>
      <w:ins w:id="196" w:author="Nicholas Didier" w:date="2013-09-09T13:23:00Z">
        <w:r w:rsidR="00B47E86">
          <w:t xml:space="preserve"> Cer derniers repr</w:t>
        </w:r>
        <w:r w:rsidR="00B47E86">
          <w:rPr>
            <w:rFonts w:ascii="Arial" w:hAnsi="Arial" w:cs="Arial"/>
          </w:rPr>
          <w:t>é</w:t>
        </w:r>
        <w:r w:rsidR="00B47E86">
          <w:t>sentent</w:t>
        </w:r>
      </w:ins>
      <w:ins w:id="197" w:author="Nicholas Didier" w:date="2013-09-09T13:22:00Z">
        <w:r w:rsidR="00B47E86">
          <w:t xml:space="preserve"> </w:t>
        </w:r>
      </w:ins>
      <w:r>
        <w:t>un créneau économique qui, avec des approches de musées traditionnels, a des difficultés à se développer dans des régions industrielles</w:t>
      </w:r>
      <w:ins w:id="198" w:author="Nicholas Didier" w:date="2013-09-09T13:25:00Z">
        <w:r w:rsidR="00B47E86">
          <w:t>.</w:t>
        </w:r>
      </w:ins>
      <w:r>
        <w:t xml:space="preserve"> L’intégration dans le projet du concept du Science Center a également comme objectif de développer de façon intuitive l’intérêt des jeunes pour la technologie, la mécanique, les métiers de transformation dont le savoir-</w:t>
      </w:r>
      <w:del w:id="199" w:author="Nicholas Didier" w:date="2013-09-09T13:26:00Z">
        <w:r w:rsidDel="00B47E86">
          <w:delText>­</w:delText>
        </w:r>
        <w:r w:rsidDel="00B47E86">
          <w:rPr>
            <w:rFonts w:ascii="Cambria Math" w:hAnsi="Cambria Math" w:cs="Cambria Math"/>
          </w:rPr>
          <w:delText>‐</w:delText>
        </w:r>
      </w:del>
      <w:r>
        <w:t xml:space="preserve">faire commence à faire gravement défaut dans </w:t>
      </w:r>
      <w:del w:id="200" w:author="Nicholas Didier" w:date="2013-09-09T13:26:00Z">
        <w:r w:rsidDel="00B47E86">
          <w:delText xml:space="preserve">les </w:delText>
        </w:r>
      </w:del>
      <w:ins w:id="201" w:author="Nicholas Didier" w:date="2013-09-09T13:27:00Z">
        <w:r w:rsidR="00B47E86">
          <w:t>l’industrie</w:t>
        </w:r>
      </w:ins>
      <w:del w:id="202" w:author="Nicholas Didier" w:date="2013-09-09T13:27:00Z">
        <w:r w:rsidDel="00B47E86">
          <w:delText>régions</w:delText>
        </w:r>
      </w:del>
      <w:del w:id="203" w:author="Nicholas Didier" w:date="2013-09-09T13:26:00Z">
        <w:r w:rsidDel="00B47E86">
          <w:delText xml:space="preserve"> industrielles</w:delText>
        </w:r>
      </w:del>
      <w:r>
        <w:t xml:space="preserve">. A noter encore que si les « Science Centers » analysés </w:t>
      </w:r>
      <w:del w:id="204" w:author="Nicholas Didier" w:date="2013-09-09T13:27:00Z">
        <w:r w:rsidDel="00B47E86">
          <w:delText>dans les plus grands</w:delText>
        </w:r>
      </w:del>
      <w:ins w:id="205" w:author="Nicholas Didier" w:date="2013-09-09T13:27:00Z">
        <w:r w:rsidR="00B47E86">
          <w:t>en</w:t>
        </w:r>
      </w:ins>
      <w:r>
        <w:t xml:space="preserve"> détail</w:t>
      </w:r>
      <w:del w:id="206" w:author="Nicholas Didier" w:date="2013-09-09T13:28:00Z">
        <w:r w:rsidDel="00B47E86">
          <w:delText>s</w:delText>
        </w:r>
      </w:del>
      <w:r>
        <w:t xml:space="preserve"> dans nos études existent </w:t>
      </w:r>
      <w:del w:id="207" w:author="Nicholas Didier" w:date="2013-09-09T13:28:00Z">
        <w:r w:rsidDel="00B47E86">
          <w:delText xml:space="preserve">évidemment </w:delText>
        </w:r>
      </w:del>
      <w:ins w:id="208" w:author="Nicholas Didier" w:date="2013-09-09T13:29:00Z">
        <w:r w:rsidR="00B47E86">
          <w:rPr>
            <w:rFonts w:ascii="Arial" w:hAnsi="Arial" w:cs="Arial"/>
          </w:rPr>
          <w:t>é</w:t>
        </w:r>
        <w:r w:rsidR="00B47E86">
          <w:t>videmment</w:t>
        </w:r>
      </w:ins>
      <w:ins w:id="209" w:author="Nicholas Didier" w:date="2013-09-09T13:28:00Z">
        <w:r w:rsidR="00B47E86">
          <w:t xml:space="preserve"> d</w:t>
        </w:r>
        <w:r w:rsidR="00B47E86">
          <w:rPr>
            <w:rFonts w:ascii="Arial" w:hAnsi="Arial" w:cs="Arial"/>
          </w:rPr>
          <w:t>é</w:t>
        </w:r>
        <w:r w:rsidR="00B47E86">
          <w:t>j</w:t>
        </w:r>
        <w:r w:rsidR="00B47E86">
          <w:rPr>
            <w:rFonts w:ascii="Arial" w:hAnsi="Arial" w:cs="Arial"/>
          </w:rPr>
          <w:t>à</w:t>
        </w:r>
        <w:r w:rsidR="00B47E86">
          <w:t xml:space="preserve"> </w:t>
        </w:r>
      </w:ins>
      <w:r>
        <w:t>à l’étranger</w:t>
      </w:r>
      <w:del w:id="210" w:author="Nicholas Didier" w:date="2013-09-09T13:29:00Z">
        <w:r w:rsidDel="00B47E86">
          <w:delText xml:space="preserve">, </w:delText>
        </w:r>
      </w:del>
      <w:ins w:id="211" w:author="Nicholas Didier" w:date="2013-09-09T13:29:00Z">
        <w:r w:rsidR="00B47E86">
          <w:t xml:space="preserve"> : </w:t>
        </w:r>
      </w:ins>
      <w:r>
        <w:t xml:space="preserve">la particularité de notre projet est l’intégration de l’aspect culturel/ patrimoine industriel </w:t>
      </w:r>
      <w:del w:id="212" w:author="Nicholas Didier" w:date="2013-09-09T13:30:00Z">
        <w:r w:rsidDel="00B47E86">
          <w:delText xml:space="preserve">avec </w:delText>
        </w:r>
      </w:del>
      <w:ins w:id="213" w:author="Nicholas Didier" w:date="2013-09-09T13:30:00Z">
        <w:r w:rsidR="00B47E86">
          <w:t xml:space="preserve">dans </w:t>
        </w:r>
      </w:ins>
      <w:r>
        <w:t xml:space="preserve">le concept du « Science Center «, unique en son genre. </w:t>
      </w:r>
    </w:p>
    <w:p w14:paraId="10B49043" w14:textId="2B6A5BBE" w:rsidR="00524FA2" w:rsidRDefault="00524FA2" w:rsidP="00524FA2">
      <w:r>
        <w:lastRenderedPageBreak/>
        <w:t xml:space="preserve">Dans notre </w:t>
      </w:r>
      <w:del w:id="214" w:author="Nicholas Didier" w:date="2013-11-08T10:02:00Z">
        <w:r w:rsidDel="00175212">
          <w:delText xml:space="preserve">étude </w:delText>
        </w:r>
      </w:del>
      <w:ins w:id="215" w:author="Nicholas Didier" w:date="2013-11-08T10:02:00Z">
        <w:r w:rsidR="00175212">
          <w:t xml:space="preserve">Etude </w:t>
        </w:r>
      </w:ins>
      <w:r>
        <w:t xml:space="preserve">de </w:t>
      </w:r>
      <w:del w:id="216" w:author="Nicholas Didier" w:date="2013-11-08T10:02:00Z">
        <w:r w:rsidDel="00175212">
          <w:delText xml:space="preserve">marché </w:delText>
        </w:r>
      </w:del>
      <w:ins w:id="217" w:author="Nicholas Didier" w:date="2013-11-08T10:02:00Z">
        <w:r w:rsidR="00175212">
          <w:t xml:space="preserve">Marché </w:t>
        </w:r>
      </w:ins>
      <w:r>
        <w:t xml:space="preserve">nous </w:t>
      </w:r>
      <w:r w:rsidR="00E800F3">
        <w:t>allons évaluer</w:t>
      </w:r>
      <w:r>
        <w:t xml:space="preserve"> </w:t>
      </w:r>
      <w:r w:rsidR="00E800F3">
        <w:t xml:space="preserve">la </w:t>
      </w:r>
      <w:ins w:id="218" w:author="Nicholas Didier" w:date="2013-09-03T15:05:00Z">
        <w:r w:rsidR="00ED6DCE">
          <w:t>f</w:t>
        </w:r>
      </w:ins>
      <w:r w:rsidR="00E800F3">
        <w:t>aisabilité du Projet du Luxembourg Science Center</w:t>
      </w:r>
      <w:r>
        <w:t xml:space="preserve"> pour </w:t>
      </w:r>
      <w:del w:id="219" w:author="Nicholas Didier" w:date="2013-09-09T13:31:00Z">
        <w:r w:rsidDel="00B47E86">
          <w:delText xml:space="preserve">la ville de </w:delText>
        </w:r>
      </w:del>
      <w:r>
        <w:t xml:space="preserve">Differdange. Afin de répondre à notre questionnement nous allons dans un premier temps analyser </w:t>
      </w:r>
      <w:r w:rsidR="00E800F3">
        <w:t>les</w:t>
      </w:r>
      <w:r>
        <w:t xml:space="preserve"> « Science Centers », </w:t>
      </w:r>
      <w:del w:id="220" w:author="Nicholas Didier" w:date="2013-09-09T13:31:00Z">
        <w:r w:rsidDel="00B47E86">
          <w:delText>afin de</w:delText>
        </w:r>
      </w:del>
      <w:ins w:id="221" w:author="Nicholas Didier" w:date="2013-09-09T13:31:00Z">
        <w:r w:rsidR="00B47E86">
          <w:t>pour</w:t>
        </w:r>
      </w:ins>
      <w:r>
        <w:t xml:space="preserve"> mieux </w:t>
      </w:r>
      <w:r w:rsidR="00E800F3">
        <w:t>appréhender</w:t>
      </w:r>
      <w:r>
        <w:t xml:space="preserve"> le</w:t>
      </w:r>
      <w:r w:rsidR="00E800F3">
        <w:t xml:space="preserve"> produit</w:t>
      </w:r>
      <w:r>
        <w:t xml:space="preserve">. </w:t>
      </w:r>
    </w:p>
    <w:p w14:paraId="7A0F1814" w14:textId="67539B19" w:rsidR="00524FA2" w:rsidRDefault="00524FA2" w:rsidP="00524FA2">
      <w:r>
        <w:t xml:space="preserve">Dans une deuxième partie, nous nous penchons sur le cas </w:t>
      </w:r>
      <w:del w:id="222" w:author="Nicholas Didier" w:date="2013-09-09T13:32:00Z">
        <w:r w:rsidDel="00B47E86">
          <w:delText xml:space="preserve">de </w:delText>
        </w:r>
      </w:del>
      <w:ins w:id="223" w:author="Nicholas Didier" w:date="2013-09-09T13:32:00Z">
        <w:r w:rsidR="00B47E86">
          <w:t xml:space="preserve">du </w:t>
        </w:r>
      </w:ins>
      <w:r>
        <w:t xml:space="preserve">Technorama en Suisse, </w:t>
      </w:r>
      <w:r w:rsidR="00E800F3">
        <w:t>ce</w:t>
      </w:r>
      <w:ins w:id="224" w:author="Nicholas Didier" w:date="2013-09-09T13:32:00Z">
        <w:r w:rsidR="00B47E86">
          <w:t xml:space="preserve"> </w:t>
        </w:r>
      </w:ins>
      <w:r>
        <w:t xml:space="preserve">« Science Center » </w:t>
      </w:r>
      <w:del w:id="225" w:author="Nicholas Didier" w:date="2013-09-09T13:32:00Z">
        <w:r w:rsidR="00E800F3" w:rsidDel="00B47E86">
          <w:delText xml:space="preserve">étant </w:delText>
        </w:r>
      </w:del>
      <w:ins w:id="226" w:author="Nicholas Didier" w:date="2013-09-09T13:32:00Z">
        <w:r w:rsidR="00B47E86">
          <w:t xml:space="preserve">qui est </w:t>
        </w:r>
      </w:ins>
      <w:r w:rsidR="00E800F3">
        <w:t>un modèle de réussite pour la ville de Winterthur</w:t>
      </w:r>
      <w:ins w:id="227" w:author="Nicholas Didier" w:date="2013-09-09T13:33:00Z">
        <w:r w:rsidR="00B47E86">
          <w:t xml:space="preserve">, </w:t>
        </w:r>
        <w:r w:rsidR="00B47E86">
          <w:rPr>
            <w:rFonts w:ascii="Arial" w:hAnsi="Arial" w:cs="Arial"/>
          </w:rPr>
          <w:t>é</w:t>
        </w:r>
        <w:r w:rsidR="00B47E86">
          <w:t xml:space="preserve">tant tout </w:t>
        </w:r>
        <w:r w:rsidR="00B47E86">
          <w:rPr>
            <w:rFonts w:ascii="Arial" w:hAnsi="Arial" w:cs="Arial"/>
          </w:rPr>
          <w:t>à</w:t>
        </w:r>
      </w:ins>
      <w:r w:rsidR="00E800F3">
        <w:t xml:space="preserve"> </w:t>
      </w:r>
      <w:del w:id="228" w:author="Nicholas Didier" w:date="2013-09-09T13:33:00Z">
        <w:r w:rsidR="00E800F3" w:rsidDel="00B47E86">
          <w:delText xml:space="preserve">et </w:delText>
        </w:r>
      </w:del>
      <w:ins w:id="229" w:author="Nicholas Didier" w:date="2013-09-09T13:33:00Z">
        <w:r w:rsidR="00B47E86">
          <w:t xml:space="preserve">fait </w:t>
        </w:r>
      </w:ins>
      <w:r w:rsidR="00E800F3">
        <w:t xml:space="preserve">comparable au Projet </w:t>
      </w:r>
      <w:r>
        <w:t>en</w:t>
      </w:r>
      <w:ins w:id="230" w:author="Nicholas Didier" w:date="2013-09-09T13:34:00Z">
        <w:r w:rsidR="00B47E86">
          <w:t>visag</w:t>
        </w:r>
        <w:r w:rsidR="00B47E86">
          <w:rPr>
            <w:rFonts w:ascii="Arial" w:hAnsi="Arial" w:cs="Arial"/>
          </w:rPr>
          <w:t>é</w:t>
        </w:r>
      </w:ins>
      <w:r>
        <w:t xml:space="preserve"> </w:t>
      </w:r>
      <w:del w:id="231" w:author="Nicholas Didier" w:date="2013-09-09T13:34:00Z">
        <w:r w:rsidDel="00B47E86">
          <w:delText xml:space="preserve">vue </w:delText>
        </w:r>
      </w:del>
      <w:r>
        <w:t xml:space="preserve">pour Differdange. </w:t>
      </w:r>
    </w:p>
    <w:p w14:paraId="4E97B545" w14:textId="2BD21EE0" w:rsidR="00B47E86" w:rsidRDefault="00524FA2" w:rsidP="00524FA2">
      <w:pPr>
        <w:rPr>
          <w:ins w:id="232" w:author="Nicholas Didier" w:date="2013-09-09T13:36:00Z"/>
        </w:rPr>
      </w:pPr>
      <w:del w:id="233" w:author="Nicholas Didier" w:date="2013-11-08T10:06:00Z">
        <w:r w:rsidDel="00175212">
          <w:delText xml:space="preserve">Dans </w:delText>
        </w:r>
        <w:r w:rsidR="00E800F3" w:rsidDel="00175212">
          <w:delText>la</w:delText>
        </w:r>
        <w:r w:rsidDel="00175212">
          <w:delText xml:space="preserve"> </w:delText>
        </w:r>
      </w:del>
      <w:del w:id="234" w:author="Nicholas Didier" w:date="2013-11-08T10:05:00Z">
        <w:r w:rsidDel="00175212">
          <w:delText xml:space="preserve">troisième partie </w:delText>
        </w:r>
      </w:del>
      <w:del w:id="235" w:author="Nicholas Didier" w:date="2013-11-08T10:04:00Z">
        <w:r w:rsidDel="00175212">
          <w:delText xml:space="preserve">nous analysons la zone de chalandise du </w:delText>
        </w:r>
        <w:r w:rsidR="00E800F3" w:rsidDel="00175212">
          <w:delText>Science Center</w:delText>
        </w:r>
        <w:r w:rsidDel="00175212">
          <w:delText xml:space="preserve"> </w:delText>
        </w:r>
      </w:del>
      <w:del w:id="236" w:author="Nicholas Didier" w:date="2013-09-09T13:34:00Z">
        <w:r w:rsidDel="00B47E86">
          <w:delText xml:space="preserve">à </w:delText>
        </w:r>
      </w:del>
      <w:del w:id="237" w:author="Nicholas Didier" w:date="2013-11-08T10:04:00Z">
        <w:r w:rsidDel="00175212">
          <w:delText xml:space="preserve">Differdange afin </w:delText>
        </w:r>
      </w:del>
      <w:ins w:id="238" w:author="Nicholas Didier" w:date="2013-11-08T10:04:00Z">
        <w:r w:rsidR="00175212">
          <w:t xml:space="preserve">Afin </w:t>
        </w:r>
      </w:ins>
      <w:r>
        <w:t>de déterminer si oui ou non cette zo</w:t>
      </w:r>
      <w:r w:rsidR="00E800F3">
        <w:t>ne géographi</w:t>
      </w:r>
      <w:ins w:id="239" w:author="Nicholas Didier" w:date="2013-09-09T13:35:00Z">
        <w:r w:rsidR="00B47E86">
          <w:t>qu</w:t>
        </w:r>
      </w:ins>
      <w:r w:rsidR="00E800F3">
        <w:t>e peut répondre</w:t>
      </w:r>
      <w:ins w:id="240" w:author="Jean Calmes" w:date="2013-10-30T09:48:00Z">
        <w:del w:id="241" w:author="Nicholas Didier" w:date="2013-11-08T10:04:00Z">
          <w:r w:rsidR="00585335" w:rsidRPr="00585335" w:rsidDel="00175212">
            <w:delText xml:space="preserve"> </w:delText>
          </w:r>
          <w:r w:rsidR="00585335" w:rsidDel="00175212">
            <w:delText>au Projet</w:delText>
          </w:r>
        </w:del>
      </w:ins>
      <w:del w:id="242" w:author="Nicholas Didier" w:date="2013-09-09T13:35:00Z">
        <w:r w:rsidR="00E800F3" w:rsidDel="00B47E86">
          <w:delText xml:space="preserve"> au P</w:delText>
        </w:r>
        <w:r w:rsidDel="00B47E86">
          <w:delText>rojet en vue</w:delText>
        </w:r>
      </w:del>
      <w:r w:rsidR="000B1483">
        <w:t xml:space="preserve">, en termes d’offre </w:t>
      </w:r>
      <w:del w:id="243" w:author="Nicholas Didier" w:date="2013-09-09T13:35:00Z">
        <w:r w:rsidR="000B1483" w:rsidDel="00B47E86">
          <w:delText>/</w:delText>
        </w:r>
      </w:del>
      <w:ins w:id="244" w:author="Nicholas Didier" w:date="2013-09-09T13:35:00Z">
        <w:r w:rsidR="00B47E86">
          <w:t xml:space="preserve">et de </w:t>
        </w:r>
      </w:ins>
      <w:r w:rsidR="000B1483">
        <w:t>demande</w:t>
      </w:r>
      <w:ins w:id="245" w:author="Nicholas Didier" w:date="2013-09-09T13:35:00Z">
        <w:del w:id="246" w:author="Jean Calmes" w:date="2013-10-30T09:48:00Z">
          <w:r w:rsidR="00B47E86" w:rsidRPr="00B47E86" w:rsidDel="00585335">
            <w:delText xml:space="preserve"> </w:delText>
          </w:r>
          <w:r w:rsidR="00B47E86" w:rsidDel="00585335">
            <w:delText>au Projet</w:delText>
          </w:r>
        </w:del>
      </w:ins>
      <w:r>
        <w:t>.</w:t>
      </w:r>
      <w:ins w:id="247" w:author="Nicholas Didier" w:date="2013-11-08T10:05:00Z">
        <w:r w:rsidR="00175212">
          <w:t xml:space="preserve"> au besoins, </w:t>
        </w:r>
      </w:ins>
      <w:r>
        <w:t xml:space="preserve"> </w:t>
      </w:r>
      <w:ins w:id="248" w:author="Nicholas Didier" w:date="2013-11-08T10:04:00Z">
        <w:r w:rsidR="00175212">
          <w:t xml:space="preserve">nous analysons la zone de chalandise du Science Center </w:t>
        </w:r>
      </w:ins>
      <w:ins w:id="249" w:author="Nicholas Didier" w:date="2013-11-08T10:05:00Z">
        <w:r w:rsidR="00175212">
          <w:t>dans la troisième partie</w:t>
        </w:r>
      </w:ins>
    </w:p>
    <w:p w14:paraId="301BAAE2" w14:textId="5713CFC2" w:rsidR="00524FA2" w:rsidRDefault="00524FA2" w:rsidP="00524FA2">
      <w:del w:id="250" w:author="Nicholas Didier" w:date="2013-09-09T13:36:00Z">
        <w:r w:rsidDel="00B47E86">
          <w:delText>Dans un</w:delText>
        </w:r>
      </w:del>
      <w:ins w:id="251" w:author="Nicholas Didier" w:date="2013-09-09T13:36:00Z">
        <w:r w:rsidR="00B47E86">
          <w:t>La</w:t>
        </w:r>
      </w:ins>
      <w:r>
        <w:t xml:space="preserve"> quatrième </w:t>
      </w:r>
      <w:del w:id="252" w:author="Nicholas Didier" w:date="2013-09-09T13:36:00Z">
        <w:r w:rsidDel="00B47E86">
          <w:delText xml:space="preserve">temps </w:delText>
        </w:r>
      </w:del>
      <w:ins w:id="253" w:author="Nicholas Didier" w:date="2013-09-09T13:36:00Z">
        <w:r w:rsidR="00B47E86">
          <w:t>partie se conce</w:t>
        </w:r>
      </w:ins>
      <w:ins w:id="254" w:author="Nicholas Didier" w:date="2013-09-09T13:37:00Z">
        <w:r w:rsidR="00B47E86">
          <w:t>ntre sur</w:t>
        </w:r>
      </w:ins>
      <w:ins w:id="255" w:author="Nicholas Didier" w:date="2013-09-09T13:36:00Z">
        <w:r w:rsidR="00B47E86">
          <w:t xml:space="preserve"> </w:t>
        </w:r>
      </w:ins>
      <w:del w:id="256" w:author="Nicholas Didier" w:date="2013-09-09T13:37:00Z">
        <w:r w:rsidDel="00B47E86">
          <w:delText xml:space="preserve">nous prenons en compte </w:delText>
        </w:r>
      </w:del>
      <w:r w:rsidR="00E800F3">
        <w:t>la dimension touristique</w:t>
      </w:r>
      <w:r>
        <w:t xml:space="preserve"> au </w:t>
      </w:r>
      <w:r w:rsidR="000B1483">
        <w:t>Luxembourg et dans les alentours</w:t>
      </w:r>
      <w:r>
        <w:t xml:space="preserve"> afin de détermin</w:t>
      </w:r>
      <w:r w:rsidR="000B1483">
        <w:t>er si la capacité d’accueil et l</w:t>
      </w:r>
      <w:r>
        <w:t xml:space="preserve">es flux touristiques </w:t>
      </w:r>
      <w:r w:rsidR="00E800F3">
        <w:t>sont</w:t>
      </w:r>
      <w:r>
        <w:t xml:space="preserve"> favorable</w:t>
      </w:r>
      <w:r w:rsidR="00E800F3">
        <w:t>s</w:t>
      </w:r>
      <w:r>
        <w:t xml:space="preserve"> au </w:t>
      </w:r>
      <w:del w:id="257" w:author="Nicholas Didier" w:date="2013-09-09T13:37:00Z">
        <w:r w:rsidDel="00B47E86">
          <w:delText>projet</w:delText>
        </w:r>
      </w:del>
      <w:ins w:id="258" w:author="Nicholas Didier" w:date="2013-09-09T13:37:00Z">
        <w:r w:rsidR="00B47E86">
          <w:t>Projet</w:t>
        </w:r>
      </w:ins>
      <w:r>
        <w:t xml:space="preserve">. </w:t>
      </w:r>
    </w:p>
    <w:p w14:paraId="30775E12" w14:textId="78C465DC" w:rsidR="00524FA2" w:rsidRPr="00A1269A" w:rsidRDefault="00524FA2" w:rsidP="00524FA2">
      <w:r>
        <w:t>En</w:t>
      </w:r>
      <w:ins w:id="259" w:author="Nicholas Didier" w:date="2013-09-09T13:38:00Z">
        <w:r w:rsidR="00B47E86">
          <w:t>fin, la derni</w:t>
        </w:r>
      </w:ins>
      <w:ins w:id="260" w:author="Nicholas Didier" w:date="2013-09-09T13:39:00Z">
        <w:r w:rsidR="00B47E86">
          <w:rPr>
            <w:rFonts w:ascii="Arial" w:hAnsi="Arial" w:cs="Arial"/>
          </w:rPr>
          <w:t>è</w:t>
        </w:r>
      </w:ins>
      <w:ins w:id="261" w:author="Nicholas Didier" w:date="2013-09-09T13:38:00Z">
        <w:r w:rsidR="00B47E86">
          <w:t xml:space="preserve">re </w:t>
        </w:r>
      </w:ins>
      <w:del w:id="262" w:author="Nicholas Didier" w:date="2013-09-09T13:39:00Z">
        <w:r w:rsidDel="00B47E86">
          <w:delText xml:space="preserve"> cinquième </w:delText>
        </w:r>
      </w:del>
      <w:r>
        <w:t xml:space="preserve">partie </w:t>
      </w:r>
      <w:del w:id="263" w:author="Nicholas Didier" w:date="2013-09-09T13:39:00Z">
        <w:r w:rsidDel="00B47E86">
          <w:delText xml:space="preserve">nous analysons </w:delText>
        </w:r>
      </w:del>
      <w:ins w:id="264" w:author="Nicholas Didier" w:date="2013-09-09T13:39:00Z">
        <w:r w:rsidR="00B47E86">
          <w:t xml:space="preserve">analysera </w:t>
        </w:r>
      </w:ins>
      <w:r>
        <w:t>l’offre touristique existant</w:t>
      </w:r>
      <w:r w:rsidR="000B1483">
        <w:t>e</w:t>
      </w:r>
      <w:r>
        <w:t xml:space="preserve"> au Luxembourg </w:t>
      </w:r>
      <w:del w:id="265" w:author="Nicholas Didier" w:date="2013-09-09T13:40:00Z">
        <w:r w:rsidR="000B1483" w:rsidDel="00B47E86">
          <w:delText>pour comprendre dans quel</w:delText>
        </w:r>
      </w:del>
      <w:ins w:id="266" w:author="Nicholas Didier" w:date="2013-09-09T13:40:00Z">
        <w:r w:rsidR="00B47E86">
          <w:t>en relation avec</w:t>
        </w:r>
      </w:ins>
      <w:r w:rsidR="000B1483">
        <w:t xml:space="preserve"> </w:t>
      </w:r>
      <w:del w:id="267" w:author="Nicholas Didier" w:date="2013-09-09T13:40:00Z">
        <w:r w:rsidR="000B1483" w:rsidDel="00B47E86">
          <w:delText>contexte le Luxembourg Science Center s’inscrit</w:delText>
        </w:r>
      </w:del>
      <w:ins w:id="268" w:author="Nicholas Didier" w:date="2013-09-09T13:40:00Z">
        <w:r w:rsidR="00B47E86">
          <w:t>le Projet</w:t>
        </w:r>
      </w:ins>
      <w:r w:rsidR="000B1483">
        <w:t xml:space="preserve">. Dans </w:t>
      </w:r>
      <w:del w:id="269" w:author="Nicholas Didier" w:date="2013-09-09T13:40:00Z">
        <w:r w:rsidR="000B1483" w:rsidDel="00B47E86">
          <w:delText xml:space="preserve">notre dernière </w:delText>
        </w:r>
      </w:del>
      <w:ins w:id="270" w:author="Nicholas Didier" w:date="2013-09-09T13:40:00Z">
        <w:r w:rsidR="00B47E86">
          <w:t>cette cinqui</w:t>
        </w:r>
      </w:ins>
      <w:ins w:id="271" w:author="Nicholas Didier" w:date="2013-09-09T13:41:00Z">
        <w:r w:rsidR="00B47E86">
          <w:rPr>
            <w:rFonts w:ascii="Arial" w:hAnsi="Arial" w:cs="Arial"/>
          </w:rPr>
          <w:t>è</w:t>
        </w:r>
      </w:ins>
      <w:ins w:id="272" w:author="Nicholas Didier" w:date="2013-09-09T13:40:00Z">
        <w:r w:rsidR="00B47E86">
          <w:t xml:space="preserve">me </w:t>
        </w:r>
      </w:ins>
      <w:r w:rsidR="000B1483">
        <w:t xml:space="preserve">partie, nous tirons </w:t>
      </w:r>
      <w:ins w:id="273" w:author="Nicholas Didier" w:date="2013-09-09T13:42:00Z">
        <w:r w:rsidR="00B47E86">
          <w:rPr>
            <w:rFonts w:ascii="Arial" w:hAnsi="Arial" w:cs="Arial"/>
          </w:rPr>
          <w:t>è</w:t>
        </w:r>
      </w:ins>
      <w:ins w:id="274" w:author="Nicholas Didier" w:date="2013-09-09T13:43:00Z">
        <w:r w:rsidR="00B47E86">
          <w:t xml:space="preserve">galement </w:t>
        </w:r>
      </w:ins>
      <w:r w:rsidR="000B1483">
        <w:t>les conclusions des différents points analytiques précédents</w:t>
      </w:r>
      <w:ins w:id="275" w:author="Nicholas Didier" w:date="2013-09-09T13:41:00Z">
        <w:r w:rsidR="00B47E86">
          <w:t xml:space="preserve">. </w:t>
        </w:r>
      </w:ins>
      <w:r w:rsidR="000B1483">
        <w:t xml:space="preserve"> </w:t>
      </w:r>
      <w:del w:id="276" w:author="Nicholas Didier" w:date="2013-09-09T13:43:00Z">
        <w:r w:rsidR="000B1483" w:rsidDel="00B47E86">
          <w:delText>pour le musée à Differdange.</w:delText>
        </w:r>
      </w:del>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277" w:name="_Toc358814621"/>
      <w:r>
        <w:lastRenderedPageBreak/>
        <w:t>Les Musées interactifs – « Science Center »</w:t>
      </w:r>
      <w:bookmarkEnd w:id="277"/>
    </w:p>
    <w:p w14:paraId="70D8BE0E" w14:textId="77777777" w:rsidR="00E254DE" w:rsidRDefault="00E254DE" w:rsidP="00E254DE">
      <w:pPr>
        <w:pStyle w:val="Heading2"/>
      </w:pPr>
      <w:bookmarkStart w:id="278" w:name="_Toc358814622"/>
      <w:r>
        <w:t xml:space="preserve">2.1. </w:t>
      </w:r>
      <w:r w:rsidR="005A7503">
        <w:t>Aperçu historique et é</w:t>
      </w:r>
      <w:r>
        <w:t>léments de cadrage</w:t>
      </w:r>
      <w:bookmarkEnd w:id="278"/>
    </w:p>
    <w:p w14:paraId="460005D0" w14:textId="0D22427B"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del w:id="279" w:author="Jean Calmes" w:date="2013-10-30T09:51:00Z">
        <w:r w:rsidR="005A7503" w:rsidDel="00585335">
          <w:delText xml:space="preserve">, </w:delText>
        </w:r>
      </w:del>
      <w:ins w:id="280" w:author="Jean Calmes" w:date="2013-10-30T09:51:00Z">
        <w:r w:rsidR="00585335">
          <w:t xml:space="preserve"> ; </w:t>
        </w:r>
      </w:ins>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ins w:id="281" w:author="Nicholas Didier" w:date="2013-09-09T13:45:00Z">
        <w:r w:rsidR="00B47E86">
          <w:t xml:space="preserve">le cas de </w:t>
        </w:r>
      </w:ins>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67394B4C" w:rsidR="005A7503" w:rsidRDefault="005A7503" w:rsidP="005A7503">
      <w:r>
        <w:t xml:space="preserve">Le pionnier des musées scientifiques interactifs modernes semble avoir été le </w:t>
      </w:r>
      <w:r w:rsidR="006B60E6">
        <w:t>«</w:t>
      </w:r>
      <w:del w:id="282" w:author="Nicholas Didier" w:date="2013-09-09T13:45:00Z">
        <w:r w:rsidR="006B60E6" w:rsidDel="00B47E86">
          <w:delText> </w:delText>
        </w:r>
      </w:del>
      <w:r>
        <w:t>Deutsches Museum</w:t>
      </w:r>
      <w:del w:id="283" w:author="Nicholas Didier" w:date="2013-09-09T13:45:00Z">
        <w:r w:rsidR="006B60E6" w:rsidDel="00B47E86">
          <w:delText> </w:delText>
        </w:r>
      </w:del>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749F643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ins w:id="284" w:author="Nicholas Didier" w:date="2013-09-09T13:46:00Z">
        <w:r w:rsidR="00B47E86">
          <w:t xml:space="preserve">le </w:t>
        </w:r>
      </w:ins>
      <w:r w:rsidR="00B40F1E">
        <w:t xml:space="preserve">complexe </w:t>
      </w:r>
      <w:ins w:id="285" w:author="Nicholas Didier" w:date="2013-09-09T13:47:00Z">
        <w:r w:rsidR="00B47E86">
          <w:t xml:space="preserve">couvre </w:t>
        </w:r>
      </w:ins>
      <w:r w:rsidR="00B40F1E">
        <w:t>de plus de 2 ha</w:t>
      </w:r>
      <w:del w:id="286" w:author="Nicholas Didier" w:date="2013-09-09T13:47:00Z">
        <w:r w:rsidR="00B40F1E" w:rsidDel="00B47E86">
          <w:delText xml:space="preserve">.) </w:delText>
        </w:r>
      </w:del>
      <w:ins w:id="287" w:author="Nicholas Didier" w:date="2013-09-09T13:47:00Z">
        <w:r w:rsidR="00B47E86">
          <w:t xml:space="preserve"> !) </w:t>
        </w:r>
      </w:ins>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ins w:id="288" w:author="Nicholas Didier" w:date="2013-09-09T13:48:00Z">
        <w:r w:rsidR="00B47E86">
          <w:t xml:space="preserve">comment </w:t>
        </w:r>
      </w:ins>
      <w:r w:rsidR="00A711B4">
        <w:t>le</w:t>
      </w:r>
      <w:r w:rsidR="00AC5B9E">
        <w:t>s Science Centers</w:t>
      </w:r>
      <w:r w:rsidR="00E254DE">
        <w:t xml:space="preserve"> </w:t>
      </w:r>
      <w:del w:id="289" w:author="Nicholas Didier" w:date="2013-09-09T13:49:00Z">
        <w:r w:rsidR="00E254DE" w:rsidDel="00B47E86">
          <w:delText>se s</w:delText>
        </w:r>
      </w:del>
      <w:r w:rsidR="00E254DE">
        <w:t xml:space="preserve">ont </w:t>
      </w:r>
      <w:del w:id="290" w:author="Nicholas Didier" w:date="2013-09-09T13:48:00Z">
        <w:r w:rsidR="00E254DE" w:rsidDel="00B47E86">
          <w:delText xml:space="preserve">beaucoup </w:delText>
        </w:r>
      </w:del>
      <w:del w:id="291" w:author="Nicholas Didier" w:date="2013-09-09T13:49:00Z">
        <w:r w:rsidR="00E254DE" w:rsidDel="00B47E86">
          <w:delText>développées</w:delText>
        </w:r>
      </w:del>
      <w:ins w:id="292" w:author="Nicholas Didier" w:date="2013-09-09T13:49:00Z">
        <w:r w:rsidR="00B47E86">
          <w:rPr>
            <w:rFonts w:ascii="Arial" w:hAnsi="Arial" w:cs="Arial"/>
          </w:rPr>
          <w:t>é</w:t>
        </w:r>
      </w:ins>
      <w:ins w:id="293" w:author="Nicholas Didier" w:date="2013-09-09T13:48:00Z">
        <w:r w:rsidR="00B47E86">
          <w:t>volu</w:t>
        </w:r>
      </w:ins>
      <w:ins w:id="294" w:author="Nicholas Didier" w:date="2013-09-09T13:49:00Z">
        <w:r w:rsidR="00B47E86">
          <w:rPr>
            <w:rFonts w:ascii="Arial" w:hAnsi="Arial" w:cs="Arial"/>
          </w:rPr>
          <w:t>é</w:t>
        </w:r>
      </w:ins>
      <w:ins w:id="295" w:author="Nicholas Didier" w:date="2013-09-09T13:48:00Z">
        <w:del w:id="296" w:author="Jean Calmes" w:date="2013-10-30T11:49:00Z">
          <w:r w:rsidR="00B47E86" w:rsidDel="00B3649E">
            <w:delText>s</w:delText>
          </w:r>
        </w:del>
      </w:ins>
      <w:r w:rsidR="00E254DE">
        <w:t xml:space="preserve"> et se sont adaptés au fil du temps</w:t>
      </w:r>
      <w:del w:id="297" w:author="Nicholas Didier" w:date="2013-09-09T13:50:00Z">
        <w:r w:rsidR="0008797A" w:rsidDel="00B47E86">
          <w:delText xml:space="preserve">, </w:delText>
        </w:r>
      </w:del>
      <w:ins w:id="298" w:author="Nicholas Didier" w:date="2013-09-09T13:50:00Z">
        <w:r w:rsidR="00B47E86">
          <w:t xml:space="preserve">. </w:t>
        </w:r>
      </w:ins>
      <w:del w:id="299" w:author="Nicholas Didier" w:date="2013-09-09T13:50:00Z">
        <w:r w:rsidR="0008797A" w:rsidDel="00B47E86">
          <w:delText xml:space="preserve">d’autres </w:delText>
        </w:r>
      </w:del>
      <w:ins w:id="300" w:author="Nicholas Didier" w:date="2013-09-09T13:50:00Z">
        <w:r w:rsidR="00B47E86">
          <w:t xml:space="preserve">D’autres </w:t>
        </w:r>
      </w:ins>
      <w:r w:rsidR="0008797A">
        <w:t xml:space="preserve">centres </w:t>
      </w:r>
      <w:del w:id="301" w:author="Nicholas Didier" w:date="2013-09-09T13:51:00Z">
        <w:r w:rsidR="0008797A" w:rsidDel="00B47E86">
          <w:delText xml:space="preserve">de la science </w:delText>
        </w:r>
      </w:del>
      <w:r w:rsidR="0008797A">
        <w:t xml:space="preserve">comme le Nemo Science Center d’Amsterdam ou </w:t>
      </w:r>
      <w:del w:id="302" w:author="Nicholas Didier" w:date="2013-09-09T13:51:00Z">
        <w:r w:rsidR="0008797A" w:rsidDel="00B47E86">
          <w:delText xml:space="preserve">encore </w:delText>
        </w:r>
      </w:del>
      <w:r w:rsidR="0008797A">
        <w:t>Technopolis à Maline</w:t>
      </w:r>
      <w:r w:rsidR="006B60E6">
        <w:t>s</w:t>
      </w:r>
      <w:r w:rsidR="0008797A">
        <w:t xml:space="preserve"> (</w:t>
      </w:r>
      <w:ins w:id="303" w:author="Nicholas Didier" w:date="2013-09-09T13:51:00Z">
        <w:r w:rsidR="00B47E86">
          <w:t xml:space="preserve">Mechelen) </w:t>
        </w:r>
      </w:ins>
      <w:r w:rsidR="0008797A">
        <w:t xml:space="preserve">pour </w:t>
      </w:r>
      <w:del w:id="304" w:author="Nicholas Didier" w:date="2013-09-09T13:52:00Z">
        <w:r w:rsidR="0008797A" w:rsidDel="00B47E86">
          <w:delText xml:space="preserve">n’en </w:delText>
        </w:r>
      </w:del>
      <w:ins w:id="305" w:author="Nicholas Didier" w:date="2013-09-09T13:52:00Z">
        <w:r w:rsidR="00B47E86">
          <w:t xml:space="preserve">ne </w:t>
        </w:r>
      </w:ins>
      <w:r w:rsidR="0008797A">
        <w:t xml:space="preserve">citer que </w:t>
      </w:r>
      <w:ins w:id="306" w:author="Nicholas Didier" w:date="2013-09-09T13:52:00Z">
        <w:r w:rsidR="00B47E86">
          <w:t xml:space="preserve">ces </w:t>
        </w:r>
      </w:ins>
      <w:r w:rsidR="0008797A">
        <w:t>deux</w:t>
      </w:r>
      <w:del w:id="307" w:author="Nicholas Didier" w:date="2013-09-09T13:52:00Z">
        <w:r w:rsidR="0008797A" w:rsidDel="00B47E86">
          <w:delText xml:space="preserve">) </w:delText>
        </w:r>
      </w:del>
      <w:ins w:id="308" w:author="Nicholas Didier" w:date="2013-09-09T13:52:00Z">
        <w:r w:rsidR="00B47E86">
          <w:t xml:space="preserve">, </w:t>
        </w:r>
      </w:ins>
      <w:r w:rsidR="0008797A">
        <w:t>ont été entièrement crées</w:t>
      </w:r>
      <w:ins w:id="309" w:author="Nicholas Didier" w:date="2013-09-09T13:52:00Z">
        <w:r w:rsidR="00B47E86">
          <w:t xml:space="preserve"> du n</w:t>
        </w:r>
      </w:ins>
      <w:ins w:id="310" w:author="Nicholas Didier" w:date="2013-09-09T13:53:00Z">
        <w:r w:rsidR="00B47E86">
          <w:rPr>
            <w:rFonts w:ascii="Arial" w:hAnsi="Arial" w:cs="Arial"/>
          </w:rPr>
          <w:t>é</w:t>
        </w:r>
      </w:ins>
      <w:ins w:id="311" w:author="Nicholas Didier" w:date="2013-09-09T13:52:00Z">
        <w:r w:rsidR="00B47E86">
          <w:t>ant</w:t>
        </w:r>
      </w:ins>
      <w:r w:rsidR="0008797A">
        <w:t xml:space="preserve">, sans avoir </w:t>
      </w:r>
      <w:del w:id="312" w:author="Nicholas Didier" w:date="2013-09-09T13:53:00Z">
        <w:r w:rsidR="0008797A" w:rsidDel="00B47E86">
          <w:delText xml:space="preserve">été </w:delText>
        </w:r>
      </w:del>
      <w:ins w:id="313" w:author="Nicholas Didier" w:date="2013-09-09T13:53:00Z">
        <w:r w:rsidR="00B47E86">
          <w:t xml:space="preserve">eu un quelconque </w:t>
        </w:r>
      </w:ins>
      <w:ins w:id="314" w:author="Nicholas Didier" w:date="2013-09-09T13:54:00Z">
        <w:r w:rsidR="00B47E86">
          <w:t>pass</w:t>
        </w:r>
        <w:r w:rsidR="00B47E86">
          <w:rPr>
            <w:rFonts w:ascii="Arial" w:hAnsi="Arial" w:cs="Arial"/>
          </w:rPr>
          <w:t>é</w:t>
        </w:r>
        <w:r w:rsidR="00B47E86">
          <w:t xml:space="preserve"> </w:t>
        </w:r>
      </w:ins>
      <w:del w:id="315" w:author="Nicholas Didier" w:date="2013-09-09T13:54:00Z">
        <w:r w:rsidR="0008797A" w:rsidDel="00B47E86">
          <w:delText xml:space="preserve">un </w:delText>
        </w:r>
      </w:del>
      <w:r w:rsidR="0008797A">
        <w:t>musé</w:t>
      </w:r>
      <w:del w:id="316" w:author="Nicholas Didier" w:date="2013-09-09T13:54:00Z">
        <w:r w:rsidR="0008797A" w:rsidDel="00B47E86">
          <w:delText xml:space="preserve">e </w:delText>
        </w:r>
      </w:del>
      <w:ins w:id="317" w:author="Nicholas Didier" w:date="2013-09-09T13:54:00Z">
        <w:r w:rsidR="00B47E86">
          <w:t>al.</w:t>
        </w:r>
      </w:ins>
      <w:del w:id="318" w:author="Nicholas Didier" w:date="2013-09-09T13:54:00Z">
        <w:r w:rsidR="0008797A" w:rsidDel="00B47E86">
          <w:delText>quelconque avant.</w:delText>
        </w:r>
      </w:del>
      <w:r w:rsidR="0008797A">
        <w:t xml:space="preserve"> Il est manifeste que ce genre de musée interactif, qu’il se soit créé </w:t>
      </w:r>
      <w:del w:id="319" w:author="Nicholas Didier" w:date="2013-09-09T13:55:00Z">
        <w:r w:rsidR="0008797A" w:rsidDel="00863AE2">
          <w:delText xml:space="preserve">à </w:delText>
        </w:r>
      </w:del>
      <w:ins w:id="320" w:author="Nicholas Didier" w:date="2013-09-09T13:55:00Z">
        <w:r w:rsidR="00863AE2">
          <w:t xml:space="preserve">du </w:t>
        </w:r>
      </w:ins>
      <w:del w:id="321" w:author="Nicholas Didier" w:date="2013-09-09T13:55:00Z">
        <w:r w:rsidR="0008797A" w:rsidDel="00863AE2">
          <w:delText>partir de rien</w:delText>
        </w:r>
      </w:del>
      <w:ins w:id="322" w:author="Nicholas Didier" w:date="2013-09-09T13:55:00Z">
        <w:r w:rsidR="00863AE2">
          <w:t>n</w:t>
        </w:r>
        <w:r w:rsidR="00863AE2">
          <w:rPr>
            <w:rFonts w:ascii="Arial" w:hAnsi="Arial" w:cs="Arial"/>
          </w:rPr>
          <w:t>é</w:t>
        </w:r>
        <w:r w:rsidR="00863AE2">
          <w:t>ant</w:t>
        </w:r>
      </w:ins>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del w:id="323" w:author="Nicholas Didier" w:date="2013-09-09T13:56:00Z">
        <w:r w:rsidR="00A711B4" w:rsidDel="00863AE2">
          <w:delText xml:space="preserve">le </w:delText>
        </w:r>
      </w:del>
      <w:ins w:id="324" w:author="Nicholas Didier" w:date="2013-09-09T13:56:00Z">
        <w:r w:rsidR="00863AE2">
          <w:t>c’est de là que r</w:t>
        </w:r>
        <w:r w:rsidR="00863AE2">
          <w:rPr>
            <w:rFonts w:ascii="Arial" w:hAnsi="Arial" w:cs="Arial"/>
          </w:rPr>
          <w:t>é</w:t>
        </w:r>
        <w:r w:rsidR="00863AE2">
          <w:t xml:space="preserve">sulte leur </w:t>
        </w:r>
      </w:ins>
      <w:r w:rsidR="00A711B4">
        <w:t>succès</w:t>
      </w:r>
      <w:del w:id="325" w:author="Nicholas Didier" w:date="2013-09-09T13:57:00Z">
        <w:r w:rsidR="00A711B4" w:rsidDel="00863AE2">
          <w:delText xml:space="preserve"> est</w:delText>
        </w:r>
      </w:del>
      <w:del w:id="326" w:author="Nicholas Didier" w:date="2013-09-09T13:56:00Z">
        <w:r w:rsidR="00A711B4" w:rsidDel="00863AE2">
          <w:delText xml:space="preserve"> là</w:delText>
        </w:r>
      </w:del>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327" w:name="_Toc358814623"/>
      <w:r>
        <w:t>2.2. Le concept des Science Centers</w:t>
      </w:r>
      <w:bookmarkEnd w:id="327"/>
    </w:p>
    <w:p w14:paraId="6ADDAAC6" w14:textId="7DDC8413" w:rsidR="0008797A" w:rsidRDefault="0008797A" w:rsidP="0008797A">
      <w:del w:id="328" w:author="Nicholas Didier" w:date="2013-09-09T13:58:00Z">
        <w:r w:rsidDel="00863AE2">
          <w:delText xml:space="preserve">L’analyse </w:delText>
        </w:r>
      </w:del>
      <w:ins w:id="329" w:author="Nicholas Didier" w:date="2013-09-09T13:58:00Z">
        <w:r w:rsidR="00863AE2">
          <w:t xml:space="preserve">Par l’analyse </w:t>
        </w:r>
      </w:ins>
      <w:r>
        <w:t>des concepts des différents Science Centers (en Europe et aux Etats-Unis) au regard de leur profil sur internet,</w:t>
      </w:r>
      <w:r w:rsidRPr="00281EE1">
        <w:t xml:space="preserve"> </w:t>
      </w:r>
      <w:del w:id="330" w:author="Nicholas Didier" w:date="2013-09-09T13:58:00Z">
        <w:r w:rsidDel="00863AE2">
          <w:delText>journaux</w:delText>
        </w:r>
      </w:del>
      <w:ins w:id="331" w:author="Nicholas Didier" w:date="2013-09-09T13:58:00Z">
        <w:r w:rsidR="00863AE2">
          <w:t>la presse</w:t>
        </w:r>
      </w:ins>
      <w:r>
        <w:t xml:space="preserve">, </w:t>
      </w:r>
      <w:ins w:id="332" w:author="Nicholas Didier" w:date="2013-09-09T13:58:00Z">
        <w:r w:rsidR="00863AE2">
          <w:t xml:space="preserve">les </w:t>
        </w:r>
      </w:ins>
      <w:r>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30A84D62" w:rsidR="0008797A" w:rsidRDefault="0008797A" w:rsidP="00EB6733">
      <w:r>
        <w:lastRenderedPageBreak/>
        <w:t>Le volet éducatif comporte une partie essentielle de</w:t>
      </w:r>
      <w:ins w:id="333" w:author="Nicholas Didier" w:date="2013-09-09T13:59:00Z">
        <w:r w:rsidR="00863AE2">
          <w:t xml:space="preserve"> ce</w:t>
        </w:r>
      </w:ins>
      <w:r>
        <w:t xml:space="preserve">s centres </w:t>
      </w:r>
      <w:del w:id="334" w:author="Nicholas Didier" w:date="2013-09-09T13:59:00Z">
        <w:r w:rsidDel="00863AE2">
          <w:delText xml:space="preserve">de la science </w:delText>
        </w:r>
      </w:del>
      <w:r>
        <w:t xml:space="preserve">et </w:t>
      </w:r>
      <w:r w:rsidR="008C2A59">
        <w:t>la majorité</w:t>
      </w:r>
      <w:r w:rsidR="008861F4">
        <w:t xml:space="preserve"> </w:t>
      </w:r>
      <w:ins w:id="335" w:author="Nicholas Didier" w:date="2013-09-09T14:00:00Z">
        <w:r w:rsidR="00863AE2">
          <w:t xml:space="preserve">d’entre eux </w:t>
        </w:r>
      </w:ins>
      <w:r w:rsidR="008861F4">
        <w:t>collabore</w:t>
      </w:r>
      <w:r>
        <w:t xml:space="preserve"> avec l’enseignement à plusieurs niveaux.</w:t>
      </w:r>
      <w:r w:rsidR="00B166E3">
        <w:t xml:space="preserve"> Outre les stations d’expérimentations et le musée en lui-même, </w:t>
      </w:r>
      <w:del w:id="336" w:author="Nicholas Didier" w:date="2013-09-09T14:00:00Z">
        <w:r w:rsidR="00B166E3" w:rsidDel="00863AE2">
          <w:delText>les centres de la science</w:delText>
        </w:r>
      </w:del>
      <w:ins w:id="337" w:author="Nicholas Didier" w:date="2013-09-09T14:00:00Z">
        <w:r w:rsidR="00863AE2">
          <w:t>ils</w:t>
        </w:r>
      </w:ins>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del w:id="338" w:author="Nicholas Didier" w:date="2013-09-09T14:03:00Z">
        <w:r w:rsidR="00D81886" w:rsidDel="00863AE2">
          <w:delText>le site i</w:delText>
        </w:r>
      </w:del>
      <w:ins w:id="339" w:author="Nicholas Didier" w:date="2013-09-09T14:03:00Z">
        <w:r w:rsidR="00863AE2">
          <w:t>I</w:t>
        </w:r>
      </w:ins>
      <w:r w:rsidR="00D81886">
        <w:t xml:space="preserve">nternet, les </w:t>
      </w:r>
      <w:del w:id="340" w:author="Nicholas Didier" w:date="2013-09-09T14:03:00Z">
        <w:r w:rsidR="00D81886" w:rsidDel="00863AE2">
          <w:delText xml:space="preserve">différents </w:delText>
        </w:r>
      </w:del>
      <w:r w:rsidR="00D81886">
        <w:t>Science Centers comme Technopolis à M</w:t>
      </w:r>
      <w:r w:rsidR="00D51344">
        <w:t>alines</w:t>
      </w:r>
      <w:r w:rsidR="00D81886">
        <w:t xml:space="preserve">, Heureka à Vantaa, pour </w:t>
      </w:r>
      <w:del w:id="341" w:author="Nicholas Didier" w:date="2013-09-09T14:04:00Z">
        <w:r w:rsidR="00D81886" w:rsidDel="00863AE2">
          <w:delText xml:space="preserve">n’en </w:delText>
        </w:r>
      </w:del>
      <w:ins w:id="342" w:author="Nicholas Didier" w:date="2013-09-09T14:04:00Z">
        <w:r w:rsidR="00863AE2">
          <w:t xml:space="preserve">ne </w:t>
        </w:r>
      </w:ins>
      <w:r w:rsidR="00D81886">
        <w:t xml:space="preserve">mentionner que </w:t>
      </w:r>
      <w:del w:id="343" w:author="Nicholas Didier" w:date="2013-09-09T14:04:00Z">
        <w:r w:rsidR="00D81886" w:rsidDel="00863AE2">
          <w:delText>quelques-uns</w:delText>
        </w:r>
      </w:del>
      <w:ins w:id="344" w:author="Nicholas Didier" w:date="2013-09-09T14:04:00Z">
        <w:r w:rsidR="00863AE2">
          <w:t>ces derniers</w:t>
        </w:r>
      </w:ins>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del w:id="345" w:author="Nicholas Didier" w:date="2013-09-09T14:05:00Z">
        <w:r w:rsidR="00D81886" w:rsidDel="00863AE2">
          <w:delText>écoles,</w:delText>
        </w:r>
      </w:del>
      <w:ins w:id="346" w:author="Nicholas Didier" w:date="2013-09-09T14:05:00Z">
        <w:r w:rsidR="00863AE2">
          <w:t xml:space="preserve">enseignants et les </w:t>
        </w:r>
        <w:r w:rsidR="00863AE2">
          <w:rPr>
            <w:rFonts w:ascii="Arial" w:hAnsi="Arial" w:cs="Arial"/>
          </w:rPr>
          <w:t>é</w:t>
        </w:r>
        <w:r w:rsidR="00863AE2">
          <w:t>l</w:t>
        </w:r>
        <w:r w:rsidR="00863AE2">
          <w:rPr>
            <w:rFonts w:ascii="Arial" w:hAnsi="Arial" w:cs="Arial"/>
          </w:rPr>
          <w:t>è</w:t>
        </w:r>
        <w:r w:rsidR="00863AE2">
          <w:t xml:space="preserve">ves </w:t>
        </w:r>
      </w:ins>
      <w:ins w:id="347" w:author="Nicholas Didier" w:date="2013-09-09T14:06:00Z">
        <w:r w:rsidR="00863AE2">
          <w:t>qui</w:t>
        </w:r>
      </w:ins>
      <w:del w:id="348" w:author="Nicholas Didier" w:date="2013-09-09T14:06:00Z">
        <w:r w:rsidR="00D81886" w:rsidDel="00863AE2">
          <w:delText xml:space="preserve"> ils</w:delText>
        </w:r>
      </w:del>
      <w:r w:rsidR="00D81886">
        <w:t xml:space="preserve"> viennent compléter de façon lud</w:t>
      </w:r>
      <w:r w:rsidR="008C2A59">
        <w:t xml:space="preserve">ique les cours théoriques de </w:t>
      </w:r>
      <w:r w:rsidR="00D81886">
        <w:t>science.</w:t>
      </w:r>
    </w:p>
    <w:p w14:paraId="30E0DFF8" w14:textId="016380C7"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del w:id="349" w:author="Nicholas Didier" w:date="2013-09-09T14:07:00Z">
        <w:r w:rsidR="004D1A58" w:rsidDel="00863AE2">
          <w:delText>Tout d’abord</w:delText>
        </w:r>
      </w:del>
      <w:ins w:id="350" w:author="Nicholas Didier" w:date="2013-09-09T14:07:00Z">
        <w:r w:rsidR="00863AE2">
          <w:t>Ainsi,</w:t>
        </w:r>
      </w:ins>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del w:id="351" w:author="Nicholas Didier" w:date="2013-09-09T14:07:00Z">
        <w:r w:rsidR="001609D0" w:rsidDel="00863AE2">
          <w:delText>.</w:delText>
        </w:r>
        <w:r w:rsidR="004D1A58" w:rsidDel="00863AE2">
          <w:delText xml:space="preserve"> </w:delText>
        </w:r>
      </w:del>
      <w:ins w:id="352" w:author="Nicholas Didier" w:date="2013-09-09T14:07:00Z">
        <w:r w:rsidR="00863AE2">
          <w:t xml:space="preserve"> : </w:t>
        </w:r>
      </w:ins>
      <w:del w:id="353" w:author="Nicholas Didier" w:date="2013-09-09T14:08:00Z">
        <w:r w:rsidR="006F734C" w:rsidDel="00863AE2">
          <w:delText xml:space="preserve">En </w:delText>
        </w:r>
      </w:del>
      <w:ins w:id="354" w:author="Nicholas Didier" w:date="2013-09-09T14:08:00Z">
        <w:r w:rsidR="00863AE2">
          <w:t xml:space="preserve">en </w:t>
        </w:r>
      </w:ins>
      <w:r w:rsidR="006F734C">
        <w:t xml:space="preserve">effet les familles privilégient </w:t>
      </w:r>
      <w:ins w:id="355" w:author="Nicholas Didier" w:date="2013-09-09T14:12:00Z">
        <w:r w:rsidR="00863AE2">
          <w:t xml:space="preserve">les dispositifs interactifs </w:t>
        </w:r>
      </w:ins>
      <w:del w:id="356" w:author="Nicholas Didier" w:date="2013-09-09T14:12:00Z">
        <w:r w:rsidR="006F734C" w:rsidDel="00863AE2">
          <w:delText xml:space="preserve">par rapport à </w:delText>
        </w:r>
      </w:del>
      <w:ins w:id="357" w:author="Nicholas Didier" w:date="2013-09-09T14:12:00Z">
        <w:r w:rsidR="00863AE2">
          <w:t>au d</w:t>
        </w:r>
      </w:ins>
      <w:ins w:id="358" w:author="Nicholas Didier" w:date="2013-09-09T14:13:00Z">
        <w:r w:rsidR="00863AE2">
          <w:rPr>
            <w:rFonts w:ascii="Arial" w:hAnsi="Arial" w:cs="Arial"/>
          </w:rPr>
          <w:t>é</w:t>
        </w:r>
      </w:ins>
      <w:ins w:id="359" w:author="Nicholas Didier" w:date="2013-09-09T14:12:00Z">
        <w:r w:rsidR="00863AE2">
          <w:t xml:space="preserve">triment </w:t>
        </w:r>
      </w:ins>
      <w:r w:rsidR="006F734C">
        <w:t>des dispositifs statiques</w:t>
      </w:r>
      <w:ins w:id="360" w:author="Nicholas Didier" w:date="2013-09-09T14:14:00Z">
        <w:r w:rsidR="00863AE2">
          <w:t xml:space="preserve">. </w:t>
        </w:r>
      </w:ins>
      <w:del w:id="361" w:author="Nicholas Didier" w:date="2013-09-09T14:14:00Z">
        <w:r w:rsidR="006F734C" w:rsidDel="00863AE2">
          <w:delText xml:space="preserve">, dans le cas à ces deux catégories d’exhibits, les dispositifs interactifs au détriment des autres </w:delText>
        </w:r>
      </w:del>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ins w:id="362" w:author="Nicholas Didier" w:date="2013-09-09T14:09:00Z">
        <w:r w:rsidR="00863AE2">
          <w:rPr>
            <w:rFonts w:ascii="Arial" w:hAnsi="Arial" w:cs="Arial"/>
          </w:rPr>
          <w:t>é</w:t>
        </w:r>
        <w:r w:rsidR="00863AE2">
          <w:t>t</w:t>
        </w:r>
        <w:r w:rsidR="00863AE2">
          <w:rPr>
            <w:rFonts w:ascii="Arial" w:hAnsi="Arial" w:cs="Arial"/>
          </w:rPr>
          <w:t>é</w:t>
        </w:r>
        <w:r w:rsidR="00863AE2">
          <w:t xml:space="preserve"> </w:t>
        </w:r>
      </w:ins>
      <w:r w:rsidR="00883B74">
        <w:t xml:space="preserve">étudié dans le cadre d’une visite en famille, on a notamment comparé les l’importance des échanges familiaux selon </w:t>
      </w:r>
      <w:ins w:id="363" w:author="Nicholas Didier" w:date="2013-09-09T14:15:00Z">
        <w:r w:rsidR="00863AE2">
          <w:t xml:space="preserve">que </w:t>
        </w:r>
      </w:ins>
      <w:r w:rsidR="00883B74">
        <w:t xml:space="preserve">les expositions </w:t>
      </w:r>
      <w:ins w:id="364" w:author="Nicholas Didier" w:date="2013-09-09T14:15:00Z">
        <w:r w:rsidR="00863AE2">
          <w:t xml:space="preserve">soient </w:t>
        </w:r>
      </w:ins>
      <w:r w:rsidR="00883B74">
        <w:t xml:space="preserve">statiques </w:t>
      </w:r>
      <w:del w:id="365" w:author="Nicholas Didier" w:date="2013-09-09T14:15:00Z">
        <w:r w:rsidR="00883B74" w:rsidDel="00863AE2">
          <w:delText xml:space="preserve">et </w:delText>
        </w:r>
      </w:del>
      <w:ins w:id="366" w:author="Nicholas Didier" w:date="2013-09-09T14:15:00Z">
        <w:r w:rsidR="00863AE2">
          <w:t xml:space="preserve">ou </w:t>
        </w:r>
      </w:ins>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703C5A5C"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del w:id="367" w:author="Nicholas Didier" w:date="2013-09-09T14:17:00Z">
        <w:r w:rsidR="002D670F" w:rsidDel="00863AE2">
          <w:delText xml:space="preserve">sien </w:delText>
        </w:r>
      </w:del>
      <w:ins w:id="368" w:author="Nicholas Didier" w:date="2013-09-09T14:17:00Z">
        <w:r w:rsidR="00863AE2">
          <w:t xml:space="preserve">sein </w:t>
        </w:r>
      </w:ins>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ins w:id="369" w:author="Nicholas Didier" w:date="2013-09-03T16:19:00Z">
        <w:r w:rsidR="00646AD2">
          <w:t xml:space="preserve"> </w:t>
        </w:r>
      </w:ins>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ins w:id="370" w:author="Nicholas Didier" w:date="2013-09-09T14:18:00Z">
        <w:r w:rsidR="00863AE2">
          <w:t>« </w:t>
        </w:r>
      </w:ins>
      <w:r>
        <w:t>l’incentive</w:t>
      </w:r>
      <w:ins w:id="371" w:author="Nicholas Didier" w:date="2013-09-09T14:18:00Z">
        <w:r w:rsidR="00863AE2">
          <w:t> »</w:t>
        </w:r>
      </w:ins>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ins w:id="372" w:author="Nicholas Didier" w:date="2013-09-09T14:18:00Z">
        <w:r w:rsidR="00863AE2">
          <w:t>d’</w:t>
        </w:r>
      </w:ins>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ins w:id="373" w:author="Nicholas Didier" w:date="2013-09-09T14:19:00Z">
        <w:r w:rsidR="00863AE2">
          <w:t>nt</w:t>
        </w:r>
      </w:ins>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374" w:name="_Toc358814624"/>
      <w:r>
        <w:lastRenderedPageBreak/>
        <w:t>2.3</w:t>
      </w:r>
      <w:r w:rsidR="000D7B6D">
        <w:t>. Les chiffres des « Science Centers »</w:t>
      </w:r>
      <w:bookmarkEnd w:id="374"/>
    </w:p>
    <w:p w14:paraId="6F23036A" w14:textId="60E3899F" w:rsidR="00091094" w:rsidRDefault="00B40F1E" w:rsidP="00091094">
      <w:r>
        <w:t>La</w:t>
      </w:r>
      <w:r w:rsidR="00561B13">
        <w:t xml:space="preserve"> </w:t>
      </w:r>
      <w:r>
        <w:t>réussite</w:t>
      </w:r>
      <w:r w:rsidR="00561B13">
        <w:t xml:space="preserve"> de ce nouveau genre de </w:t>
      </w:r>
      <w:ins w:id="375" w:author="Nicholas Didier" w:date="2013-11-08T10:07:00Z">
        <w:r w:rsidR="00175212">
          <w:t>« </w:t>
        </w:r>
      </w:ins>
      <w:r w:rsidR="00561B13">
        <w:t>musée</w:t>
      </w:r>
      <w:ins w:id="376" w:author="Nicholas Didier" w:date="2013-11-08T10:07:00Z">
        <w:r w:rsidR="00175212">
          <w:t> »</w:t>
        </w:r>
      </w:ins>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del w:id="377" w:author="Nicholas Didier" w:date="2013-09-09T14:19:00Z">
        <w:r w:rsidR="00872D4F" w:rsidDel="00B36B66">
          <w:delText xml:space="preserve">au </w:delText>
        </w:r>
      </w:del>
      <w:ins w:id="378" w:author="Nicholas Didier" w:date="2013-09-09T14:19:00Z">
        <w:r w:rsidR="00B36B66">
          <w:rPr>
            <w:rFonts w:ascii="Arial" w:hAnsi="Arial" w:cs="Arial"/>
          </w:rPr>
          <w:t>à</w:t>
        </w:r>
        <w:r w:rsidR="00B36B66">
          <w:t xml:space="preserve"> notre  </w:t>
        </w:r>
      </w:ins>
      <w:r w:rsidR="00872D4F">
        <w:t>Projet</w:t>
      </w:r>
      <w:del w:id="379" w:author="Nicholas Didier" w:date="2013-09-09T14:20:00Z">
        <w:r w:rsidR="00872D4F" w:rsidDel="00B36B66">
          <w:delText xml:space="preserve"> en vue à Differdange</w:delText>
        </w:r>
      </w:del>
      <w:r w:rsidR="00872D4F">
        <w:t>)</w:t>
      </w:r>
      <w:r w:rsidR="0066136A">
        <w:t>, nous constat</w:t>
      </w:r>
      <w:r>
        <w:t xml:space="preserve">ons qu’ils accueillent de nombreux visiteurs et </w:t>
      </w:r>
      <w:ins w:id="380" w:author="Nicholas Didier" w:date="2013-09-09T14:20:00Z">
        <w:r w:rsidR="00B36B66">
          <w:t xml:space="preserve">qu’ils </w:t>
        </w:r>
      </w:ins>
      <w:r>
        <w:t xml:space="preserve">sont </w:t>
      </w:r>
      <w:del w:id="381" w:author="Nicholas Didier" w:date="2013-09-09T14:20:00Z">
        <w:r w:rsidDel="00B36B66">
          <w:delText xml:space="preserve">pour certaines villes même </w:delText>
        </w:r>
      </w:del>
      <w:r>
        <w:t>devenus des attractions phares en matière de tourisme.</w:t>
      </w:r>
      <w:r w:rsidR="00091094">
        <w:t xml:space="preserve"> Ci-dessous </w:t>
      </w:r>
      <w:del w:id="382" w:author="Nicholas Didier" w:date="2013-09-09T14:21:00Z">
        <w:r w:rsidR="00091094" w:rsidDel="00B36B66">
          <w:delText>l</w:delText>
        </w:r>
      </w:del>
      <w:ins w:id="383" w:author="Nicholas Didier" w:date="2013-09-09T14:21:00Z">
        <w:r w:rsidR="00B36B66">
          <w:t>le</w:t>
        </w:r>
      </w:ins>
      <w:ins w:id="384" w:author="Nicholas Didier" w:date="2013-09-09T14:22:00Z">
        <w:r w:rsidR="00B36B66">
          <w:t>s</w:t>
        </w:r>
      </w:ins>
      <w:ins w:id="385" w:author="Nicholas Didier" w:date="2013-09-09T14:21:00Z">
        <w:r w:rsidR="00B36B66">
          <w:t xml:space="preserve"> nombre </w:t>
        </w:r>
      </w:ins>
      <w:del w:id="386" w:author="Nicholas Didier" w:date="2013-09-09T14:21:00Z">
        <w:r w:rsidR="00091094" w:rsidDel="00B36B66">
          <w:delText xml:space="preserve">es </w:delText>
        </w:r>
      </w:del>
      <w:ins w:id="387" w:author="Nicholas Didier" w:date="2013-09-09T14:21:00Z">
        <w:r w:rsidR="00B36B66">
          <w:t>d’</w:t>
        </w:r>
      </w:ins>
      <w:r w:rsidR="00091094">
        <w:t xml:space="preserve">entrées </w:t>
      </w:r>
      <w:del w:id="388" w:author="Nicholas Didier" w:date="2013-09-09T14:21:00Z">
        <w:r w:rsidR="00091094" w:rsidDel="00B36B66">
          <w:delText xml:space="preserve">par </w:delText>
        </w:r>
      </w:del>
      <w:r w:rsidR="00091094">
        <w:t>an</w:t>
      </w:r>
      <w:ins w:id="389" w:author="Nicholas Didier" w:date="2013-09-09T14:21:00Z">
        <w:r w:rsidR="00B36B66">
          <w:t>nuelles</w:t>
        </w:r>
      </w:ins>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00976F06"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del w:id="390" w:author="Nicholas Didier" w:date="2013-09-09T14:24:00Z">
        <w:r w:rsidR="00C868B9" w:rsidDel="00B36B66">
          <w:delText xml:space="preserve">, </w:delText>
        </w:r>
      </w:del>
      <w:ins w:id="391" w:author="Nicholas Didier" w:date="2013-09-09T14:24:00Z">
        <w:r w:rsidR="00B36B66">
          <w:t xml:space="preserve"> : </w:t>
        </w:r>
      </w:ins>
      <w:ins w:id="392" w:author="Nicholas Didier" w:date="2013-09-09T14:23:00Z">
        <w:r w:rsidR="00B36B66">
          <w:t>pour les centres mentionnés ci-dessus</w:t>
        </w:r>
      </w:ins>
      <w:ins w:id="393" w:author="Nicholas Didier" w:date="2013-09-09T14:24:00Z">
        <w:r w:rsidR="00B36B66">
          <w:t>, l</w:t>
        </w:r>
      </w:ins>
      <w:del w:id="394" w:author="Nicholas Didier" w:date="2013-09-09T14:24:00Z">
        <w:r w:rsidR="00C868B9" w:rsidDel="00B36B66">
          <w:delText>l</w:delText>
        </w:r>
      </w:del>
      <w:r w:rsidR="00C868B9">
        <w:t xml:space="preserve">a moyenne se </w:t>
      </w:r>
      <w:del w:id="395" w:author="Nicholas Didier" w:date="2013-09-09T14:22:00Z">
        <w:r w:rsidR="00C868B9" w:rsidDel="00B36B66">
          <w:delText xml:space="preserve">situe </w:delText>
        </w:r>
      </w:del>
      <w:ins w:id="396" w:author="Nicholas Didier" w:date="2013-09-09T14:22:00Z">
        <w:r w:rsidR="00B36B66">
          <w:t xml:space="preserve">situant </w:t>
        </w:r>
      </w:ins>
      <w:r w:rsidR="00C868B9">
        <w:t xml:space="preserve">autour des 400 stations </w:t>
      </w:r>
      <w:del w:id="397" w:author="Nicholas Didier" w:date="2013-09-09T14:23:00Z">
        <w:r w:rsidR="00C868B9" w:rsidDel="00B36B66">
          <w:delText>pour les centres mentionnés ci-dessus.</w:delText>
        </w:r>
      </w:del>
    </w:p>
    <w:p w14:paraId="444D1308" w14:textId="7FBEBB86" w:rsidR="00B3649E" w:rsidRDefault="00B3649E" w:rsidP="00F9403D">
      <w:pPr>
        <w:rPr>
          <w:ins w:id="398" w:author="Jean Calmes" w:date="2013-10-30T13:31:00Z"/>
        </w:rPr>
      </w:pPr>
      <w:ins w:id="399" w:author="Jean Calmes" w:date="2013-10-30T11:53:00Z">
        <w:r>
          <w:t xml:space="preserve">L’afflux </w:t>
        </w:r>
      </w:ins>
      <w:ins w:id="400" w:author="Jean Calmes" w:date="2013-10-30T13:23:00Z">
        <w:r w:rsidR="00B1581B">
          <w:t xml:space="preserve">de visiteurs </w:t>
        </w:r>
      </w:ins>
      <w:ins w:id="401" w:author="Jean Calmes" w:date="2013-10-30T11:53:00Z">
        <w:r>
          <w:t xml:space="preserve">constaté vers ces centres de sciences </w:t>
        </w:r>
      </w:ins>
      <w:ins w:id="402" w:author="Jean Calmes" w:date="2013-10-30T11:59:00Z">
        <w:r w:rsidR="008314C2">
          <w:t xml:space="preserve">d’Europe de l’Ouest </w:t>
        </w:r>
      </w:ins>
      <w:ins w:id="403" w:author="Jean Calmes" w:date="2013-10-30T11:53:00Z">
        <w:r>
          <w:t xml:space="preserve">est </w:t>
        </w:r>
      </w:ins>
      <w:ins w:id="404" w:author="Jean Calmes" w:date="2013-10-30T13:24:00Z">
        <w:r w:rsidR="00B1581B">
          <w:t>typique</w:t>
        </w:r>
      </w:ins>
      <w:ins w:id="405" w:author="Jean Calmes" w:date="2013-10-30T11:54:00Z">
        <w:r>
          <w:t>; il n’est pas à confondre avec celui des musées classiques</w:t>
        </w:r>
      </w:ins>
      <w:ins w:id="406" w:author="Jean Calmes" w:date="2013-10-30T11:55:00Z">
        <w:r>
          <w:t> ; il résulte des nombreuses particularités développées au</w:t>
        </w:r>
      </w:ins>
      <w:ins w:id="407" w:author="Jean Calmes" w:date="2013-10-30T13:52:00Z">
        <w:r w:rsidR="00D12192">
          <w:t>x</w:t>
        </w:r>
      </w:ins>
      <w:ins w:id="408" w:author="Jean Calmes" w:date="2013-10-30T11:55:00Z">
        <w:r>
          <w:t xml:space="preserve"> chapitre</w:t>
        </w:r>
      </w:ins>
      <w:ins w:id="409" w:author="Jean Calmes" w:date="2013-10-30T13:52:00Z">
        <w:r w:rsidR="00D12192">
          <w:t>s</w:t>
        </w:r>
      </w:ins>
      <w:ins w:id="410" w:author="Jean Calmes" w:date="2013-10-30T11:55:00Z">
        <w:r>
          <w:t xml:space="preserve"> pr</w:t>
        </w:r>
      </w:ins>
      <w:ins w:id="411" w:author="Jean Calmes" w:date="2013-10-30T11:58:00Z">
        <w:r>
          <w:t>écédent</w:t>
        </w:r>
      </w:ins>
      <w:ins w:id="412" w:author="Jean Calmes" w:date="2013-10-30T11:59:00Z">
        <w:r w:rsidR="00B1581B">
          <w:t xml:space="preserve"> </w:t>
        </w:r>
      </w:ins>
      <w:ins w:id="413" w:author="Jean Calmes" w:date="2013-10-30T13:53:00Z">
        <w:r w:rsidR="00D12192">
          <w:t xml:space="preserve">et suivant </w:t>
        </w:r>
      </w:ins>
      <w:ins w:id="414" w:author="Jean Calmes" w:date="2013-10-30T11:59:00Z">
        <w:r w:rsidR="00B1581B">
          <w:t xml:space="preserve">ainsi que de </w:t>
        </w:r>
      </w:ins>
      <w:ins w:id="415" w:author="Jean Calmes" w:date="2013-10-30T13:38:00Z">
        <w:r w:rsidR="002B64BD">
          <w:t xml:space="preserve">l’afflux quasi-automatique de </w:t>
        </w:r>
      </w:ins>
      <w:ins w:id="416" w:author="Jean Calmes" w:date="2013-10-30T11:59:00Z">
        <w:r w:rsidR="00B1581B">
          <w:t>la population scolaris</w:t>
        </w:r>
      </w:ins>
      <w:ins w:id="417" w:author="Jean Calmes" w:date="2013-10-30T13:24:00Z">
        <w:r w:rsidR="00B1581B">
          <w:t>ée</w:t>
        </w:r>
      </w:ins>
      <w:ins w:id="418" w:author="Jean Calmes" w:date="2013-10-30T13:39:00Z">
        <w:r w:rsidR="002B64BD">
          <w:t xml:space="preserve"> ; il </w:t>
        </w:r>
      </w:ins>
      <w:ins w:id="419" w:author="Jean Calmes" w:date="2013-10-30T13:24:00Z">
        <w:r w:rsidR="00B1581B">
          <w:t xml:space="preserve">est caractéristique pour </w:t>
        </w:r>
      </w:ins>
      <w:ins w:id="420" w:author="Jean Calmes" w:date="2013-10-30T13:25:00Z">
        <w:r w:rsidR="00B1581B">
          <w:t xml:space="preserve">toutes </w:t>
        </w:r>
      </w:ins>
      <w:ins w:id="421" w:author="Jean Calmes" w:date="2013-10-30T13:24:00Z">
        <w:r w:rsidR="00B1581B">
          <w:t>les zones de chalandises (Einzugsgebiete) de</w:t>
        </w:r>
      </w:ins>
      <w:ins w:id="422" w:author="Jean Calmes" w:date="2013-10-30T13:26:00Z">
        <w:r w:rsidR="00B1581B">
          <w:t xml:space="preserve"> no</w:t>
        </w:r>
      </w:ins>
      <w:ins w:id="423" w:author="Jean Calmes" w:date="2013-10-30T13:24:00Z">
        <w:r w:rsidR="00B1581B">
          <w:t>s r</w:t>
        </w:r>
      </w:ins>
      <w:ins w:id="424" w:author="Jean Calmes" w:date="2013-10-30T13:25:00Z">
        <w:r w:rsidR="00B1581B">
          <w:t>égions à forte densité de population</w:t>
        </w:r>
      </w:ins>
      <w:ins w:id="425" w:author="Jean Calmes" w:date="2013-10-30T13:26:00Z">
        <w:r w:rsidR="00B1581B">
          <w:t>. Le Grand Duch</w:t>
        </w:r>
      </w:ins>
      <w:ins w:id="426" w:author="Jean Calmes" w:date="2013-10-30T13:27:00Z">
        <w:r w:rsidR="00B1581B">
          <w:t>é est</w:t>
        </w:r>
      </w:ins>
      <w:ins w:id="427" w:author="Jean Calmes" w:date="2013-10-30T13:29:00Z">
        <w:r w:rsidR="00B1581B">
          <w:t xml:space="preserve"> </w:t>
        </w:r>
      </w:ins>
      <w:ins w:id="428" w:author="Jean Calmes" w:date="2013-10-30T13:30:00Z">
        <w:r w:rsidR="00B1581B">
          <w:t>- comme nous le verrons</w:t>
        </w:r>
      </w:ins>
      <w:ins w:id="429" w:author="Jean Calmes" w:date="2013-10-30T13:29:00Z">
        <w:r w:rsidR="00B1581B">
          <w:t xml:space="preserve"> pl</w:t>
        </w:r>
      </w:ins>
      <w:ins w:id="430" w:author="Jean Calmes" w:date="2013-10-30T13:30:00Z">
        <w:r w:rsidR="00B1581B">
          <w:t>u</w:t>
        </w:r>
      </w:ins>
      <w:ins w:id="431" w:author="Jean Calmes" w:date="2013-10-30T13:29:00Z">
        <w:r w:rsidR="00B1581B">
          <w:t>s loin</w:t>
        </w:r>
      </w:ins>
      <w:ins w:id="432" w:author="Jean Calmes" w:date="2013-10-30T13:30:00Z">
        <w:r w:rsidR="00B1581B">
          <w:t xml:space="preserve"> -</w:t>
        </w:r>
      </w:ins>
      <w:ins w:id="433" w:author="Jean Calmes" w:date="2013-10-30T13:29:00Z">
        <w:r w:rsidR="00B1581B">
          <w:t xml:space="preserve"> </w:t>
        </w:r>
      </w:ins>
      <w:ins w:id="434" w:author="Jean Calmes" w:date="2013-10-30T13:27:00Z">
        <w:r w:rsidR="00B1581B">
          <w:t xml:space="preserve">particulièrement bien situé à la fois </w:t>
        </w:r>
      </w:ins>
      <w:ins w:id="435" w:author="Jean Calmes" w:date="2013-10-30T13:28:00Z">
        <w:r w:rsidR="00B1581B">
          <w:t xml:space="preserve">pour sa géographie et </w:t>
        </w:r>
      </w:ins>
      <w:ins w:id="436" w:author="Jean Calmes" w:date="2013-10-30T13:39:00Z">
        <w:r w:rsidR="002B64BD">
          <w:t>s</w:t>
        </w:r>
      </w:ins>
      <w:ins w:id="437" w:author="Jean Calmes" w:date="2013-10-30T13:28:00Z">
        <w:r w:rsidR="00B1581B">
          <w:t>e</w:t>
        </w:r>
      </w:ins>
      <w:ins w:id="438" w:author="Jean Calmes" w:date="2013-10-30T13:29:00Z">
        <w:r w:rsidR="00B1581B">
          <w:t>s</w:t>
        </w:r>
      </w:ins>
      <w:ins w:id="439" w:author="Jean Calmes" w:date="2013-10-30T13:28:00Z">
        <w:r w:rsidR="00B1581B">
          <w:t xml:space="preserve"> </w:t>
        </w:r>
      </w:ins>
      <w:ins w:id="440" w:author="Jean Calmes" w:date="2013-10-30T13:39:00Z">
        <w:r w:rsidR="002B64BD">
          <w:t xml:space="preserve">nombreux </w:t>
        </w:r>
      </w:ins>
      <w:ins w:id="441" w:author="Jean Calmes" w:date="2013-10-30T13:28:00Z">
        <w:r w:rsidR="00B1581B">
          <w:t xml:space="preserve">flux de trafic </w:t>
        </w:r>
      </w:ins>
      <w:ins w:id="442" w:author="Jean Calmes" w:date="2013-10-30T13:39:00Z">
        <w:r w:rsidR="002B64BD">
          <w:t>variés</w:t>
        </w:r>
      </w:ins>
      <w:ins w:id="443" w:author="Jean Calmes" w:date="2013-10-30T13:29:00Z">
        <w:r w:rsidR="00B1581B">
          <w:t xml:space="preserve"> </w:t>
        </w:r>
      </w:ins>
      <w:ins w:id="444" w:author="Jean Calmes" w:date="2013-10-30T13:28:00Z">
        <w:r w:rsidR="00B1581B">
          <w:t>que pour sa</w:t>
        </w:r>
      </w:ins>
      <w:ins w:id="445" w:author="Jean Calmes" w:date="2013-10-30T13:29:00Z">
        <w:r w:rsidR="00B1581B">
          <w:t xml:space="preserve"> </w:t>
        </w:r>
      </w:ins>
      <w:ins w:id="446" w:author="Jean Calmes" w:date="2013-10-30T13:31:00Z">
        <w:r w:rsidR="00B1581B">
          <w:t>convivialité linguistique.</w:t>
        </w:r>
      </w:ins>
    </w:p>
    <w:p w14:paraId="36D677BF" w14:textId="4C8427E7" w:rsidR="00B3649E" w:rsidRDefault="00B1581B" w:rsidP="002B64BD">
      <w:pPr>
        <w:rPr>
          <w:ins w:id="447" w:author="Jean Calmes" w:date="2013-10-30T11:52:00Z"/>
        </w:rPr>
      </w:pPr>
      <w:ins w:id="448" w:author="Jean Calmes" w:date="2013-10-30T13:31:00Z">
        <w:r>
          <w:t xml:space="preserve">En sus, le projet luxembourgeois allie des spécificités </w:t>
        </w:r>
      </w:ins>
      <w:ins w:id="449" w:author="Jean Calmes" w:date="2013-10-30T13:32:00Z">
        <w:r w:rsidR="002B64BD">
          <w:t xml:space="preserve">non-disponibles </w:t>
        </w:r>
      </w:ins>
      <w:ins w:id="450" w:author="Jean Calmes" w:date="2013-10-30T13:35:00Z">
        <w:r w:rsidR="002B64BD">
          <w:t>dans les autres Science Centers</w:t>
        </w:r>
      </w:ins>
      <w:ins w:id="451" w:author="Jean Calmes" w:date="2013-10-30T13:32:00Z">
        <w:r w:rsidR="002B64BD">
          <w:t xml:space="preserve"> </w:t>
        </w:r>
      </w:ins>
      <w:ins w:id="452" w:author="Jean Calmes" w:date="2013-10-30T13:33:00Z">
        <w:r w:rsidR="002B64BD">
          <w:t>(</w:t>
        </w:r>
      </w:ins>
      <w:ins w:id="453" w:author="Jean Calmes" w:date="2013-10-30T13:32:00Z">
        <w:r w:rsidR="002B64BD">
          <w:t>environnement industriel intense</w:t>
        </w:r>
      </w:ins>
      <w:ins w:id="454" w:author="Jean Calmes" w:date="2013-10-30T13:36:00Z">
        <w:r w:rsidR="002B64BD">
          <w:t xml:space="preserve"> et actif</w:t>
        </w:r>
      </w:ins>
      <w:ins w:id="455" w:author="Jean Calmes" w:date="2013-10-30T13:32:00Z">
        <w:r w:rsidR="002B64BD">
          <w:t xml:space="preserve">, </w:t>
        </w:r>
      </w:ins>
      <w:ins w:id="456" w:author="Jean Calmes" w:date="2013-10-30T13:40:00Z">
        <w:r w:rsidR="002B64BD">
          <w:t xml:space="preserve">représentation de </w:t>
        </w:r>
      </w:ins>
      <w:ins w:id="457" w:author="Jean Calmes" w:date="2013-10-30T13:32:00Z">
        <w:r w:rsidR="002B64BD">
          <w:t>histoire de l’</w:t>
        </w:r>
      </w:ins>
      <w:ins w:id="458" w:author="Jean Calmes" w:date="2013-10-30T13:33:00Z">
        <w:r w:rsidR="002B64BD">
          <w:t>é</w:t>
        </w:r>
      </w:ins>
      <w:ins w:id="459" w:author="Jean Calmes" w:date="2013-10-30T13:32:00Z">
        <w:r w:rsidR="002B64BD">
          <w:t>nergie industrielle</w:t>
        </w:r>
      </w:ins>
      <w:ins w:id="460" w:author="Jean Calmes" w:date="2013-10-30T13:33:00Z">
        <w:r w:rsidR="002B64BD">
          <w:t>, spécimens uniques d’équipements énergé</w:t>
        </w:r>
      </w:ins>
      <w:ins w:id="461" w:author="Jean Calmes" w:date="2013-10-30T13:34:00Z">
        <w:r w:rsidR="002B64BD">
          <w:t>tiques restaurés…..)</w:t>
        </w:r>
      </w:ins>
      <w:ins w:id="462" w:author="Jean Calmes" w:date="2013-10-30T13:35:00Z">
        <w:r w:rsidR="002B64BD">
          <w:t xml:space="preserve">. Malgré ces </w:t>
        </w:r>
      </w:ins>
      <w:ins w:id="463" w:author="Jean Calmes" w:date="2013-10-30T13:37:00Z">
        <w:r w:rsidR="002B64BD">
          <w:t xml:space="preserve">ajoutes originales au projet, la terminologie de « musée » </w:t>
        </w:r>
      </w:ins>
      <w:ins w:id="464" w:author="Jean Calmes" w:date="2013-10-30T13:48:00Z">
        <w:r w:rsidR="004F018C">
          <w:t xml:space="preserve">tout court </w:t>
        </w:r>
      </w:ins>
      <w:ins w:id="465" w:author="Jean Calmes" w:date="2013-10-30T13:37:00Z">
        <w:r w:rsidR="002B64BD">
          <w:t xml:space="preserve">ne convient plus à ce genre </w:t>
        </w:r>
      </w:ins>
      <w:ins w:id="466" w:author="Jean Calmes" w:date="2013-10-30T13:38:00Z">
        <w:r w:rsidR="002B64BD">
          <w:t>d’activités</w:t>
        </w:r>
      </w:ins>
      <w:ins w:id="467" w:author="Jean Calmes" w:date="2013-10-30T13:48:00Z">
        <w:r w:rsidR="004F018C">
          <w:t> </w:t>
        </w:r>
      </w:ins>
      <w:ins w:id="468" w:author="Jean Calmes" w:date="2013-10-30T13:38:00Z">
        <w:r w:rsidR="004F018C">
          <w:t>;</w:t>
        </w:r>
      </w:ins>
      <w:ins w:id="469" w:author="Jean Calmes" w:date="2013-10-30T13:48:00Z">
        <w:r w:rsidR="004F018C">
          <w:t xml:space="preserve"> à la rig</w:t>
        </w:r>
      </w:ins>
      <w:ins w:id="470" w:author="Jean Calmes" w:date="2013-10-30T13:49:00Z">
        <w:r w:rsidR="004F018C">
          <w:t>u</w:t>
        </w:r>
      </w:ins>
      <w:ins w:id="471" w:author="Jean Calmes" w:date="2013-10-30T13:48:00Z">
        <w:r w:rsidR="004F018C">
          <w:t xml:space="preserve">eur peut-on parler de musée </w:t>
        </w:r>
      </w:ins>
      <w:ins w:id="472" w:author="Jean Calmes" w:date="2013-10-30T13:50:00Z">
        <w:r w:rsidR="004F018C">
          <w:t xml:space="preserve">scientifique </w:t>
        </w:r>
      </w:ins>
      <w:ins w:id="473" w:author="Jean Calmes" w:date="2013-10-30T13:48:00Z">
        <w:r w:rsidR="004F018C">
          <w:t>interactif.</w:t>
        </w:r>
      </w:ins>
    </w:p>
    <w:p w14:paraId="21753787" w14:textId="3673376C" w:rsidR="00F9403D" w:rsidRDefault="008C0A9B" w:rsidP="00F9403D">
      <w:r>
        <w:lastRenderedPageBreak/>
        <w:t xml:space="preserve">La plupart des </w:t>
      </w:r>
      <w:ins w:id="474" w:author="Jean Calmes" w:date="2013-10-30T13:40:00Z">
        <w:del w:id="475" w:author="Nicholas Didier" w:date="2013-11-08T10:12:00Z">
          <w:r w:rsidR="002B64BD" w:rsidDel="00175212">
            <w:delText>(</w:delText>
          </w:r>
        </w:del>
      </w:ins>
      <w:del w:id="476" w:author="Nicholas Didier" w:date="2013-11-08T10:12:00Z">
        <w:r w:rsidDel="00175212">
          <w:delText>musées</w:delText>
        </w:r>
      </w:del>
      <w:ins w:id="477" w:author="Jean Calmes" w:date="2013-10-30T13:41:00Z">
        <w:del w:id="478" w:author="Nicholas Didier" w:date="2013-11-08T10:12:00Z">
          <w:r w:rsidR="002B64BD" w:rsidDel="00175212">
            <w:delText xml:space="preserve">) </w:delText>
          </w:r>
        </w:del>
        <w:r w:rsidR="002B64BD">
          <w:t>centres</w:t>
        </w:r>
      </w:ins>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ins w:id="479" w:author="Jean Calmes" w:date="2013-10-30T13:41:00Z">
        <w:r w:rsidR="002B64BD">
          <w:t>.</w:t>
        </w:r>
      </w:ins>
      <w:r w:rsidR="00091094">
        <w:t xml:space="preserve"> </w:t>
      </w:r>
      <w:ins w:id="480" w:author="Jean Calmes" w:date="2013-10-30T13:41:00Z">
        <w:del w:id="481" w:author="Nicholas Didier" w:date="2013-11-08T10:12:00Z">
          <w:r w:rsidR="002B64BD" w:rsidDel="00175212">
            <w:delText>(</w:delText>
          </w:r>
        </w:del>
      </w:ins>
      <w:del w:id="482" w:author="Nicholas Didier" w:date="2013-11-08T10:12:00Z">
        <w:r w:rsidR="00091094" w:rsidDel="00175212">
          <w:delText xml:space="preserve">et </w:delText>
        </w:r>
        <w:r w:rsidR="00D51344" w:rsidDel="00175212">
          <w:delText>les Science Centers</w:delText>
        </w:r>
      </w:del>
      <w:ins w:id="483" w:author="Jean Calmes" w:date="2013-10-30T13:41:00Z">
        <w:del w:id="484" w:author="Nicholas Didier" w:date="2013-11-08T10:12:00Z">
          <w:r w:rsidR="002B64BD" w:rsidDel="00175212">
            <w:delText xml:space="preserve">) </w:delText>
          </w:r>
        </w:del>
        <w:r w:rsidR="002B64BD">
          <w:t>Ils</w:t>
        </w:r>
      </w:ins>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del w:id="485" w:author="Nicholas Didier" w:date="2013-11-08T10:13:00Z">
        <w:r w:rsidR="00091094" w:rsidDel="00175212">
          <w:delText xml:space="preserve">musées </w:delText>
        </w:r>
      </w:del>
      <w:ins w:id="486" w:author="Nicholas Didier" w:date="2013-11-08T10:13:00Z">
        <w:r w:rsidR="00175212">
          <w:t xml:space="preserve">centres </w:t>
        </w:r>
      </w:ins>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del w:id="487" w:author="Nicholas Didier" w:date="2013-11-08T10:14:00Z">
        <w:r w:rsidR="00D51344" w:rsidDel="00175212">
          <w:delText xml:space="preserve">, </w:delText>
        </w:r>
      </w:del>
      <w:ins w:id="488" w:author="Nicholas Didier" w:date="2013-11-08T10:14:00Z">
        <w:r w:rsidR="00175212">
          <w:t xml:space="preserve">. </w:t>
        </w:r>
      </w:ins>
      <w:del w:id="489" w:author="Nicholas Didier" w:date="2013-11-08T10:15:00Z">
        <w:r w:rsidR="00D51344" w:rsidDel="00175212">
          <w:delText>ceci est également vrai pour l</w:delText>
        </w:r>
      </w:del>
      <w:ins w:id="490" w:author="Nicholas Didier" w:date="2013-11-08T10:15:00Z">
        <w:r w:rsidR="00175212">
          <w:t>Il en va de m</w:t>
        </w:r>
        <w:r w:rsidR="00175212">
          <w:rPr>
            <w:rFonts w:ascii="Arial" w:hAnsi="Arial" w:cs="Arial"/>
          </w:rPr>
          <w:t>ê</w:t>
        </w:r>
        <w:r w:rsidR="00175212">
          <w:t>me pour l</w:t>
        </w:r>
      </w:ins>
      <w:r w:rsidR="00D51344">
        <w:t xml:space="preserve">es </w:t>
      </w:r>
      <w:del w:id="491" w:author="Nicholas Didier" w:date="2013-11-08T10:15:00Z">
        <w:r w:rsidR="00D51344" w:rsidDel="00175212">
          <w:delText xml:space="preserve">Science </w:delText>
        </w:r>
      </w:del>
      <w:ins w:id="492" w:author="Nicholas Didier" w:date="2013-11-08T10:15:00Z">
        <w:r w:rsidR="00175212">
          <w:t xml:space="preserve">science </w:t>
        </w:r>
      </w:ins>
      <w:del w:id="493" w:author="Nicholas Didier" w:date="2013-11-08T10:15:00Z">
        <w:r w:rsidR="00D51344" w:rsidDel="00175212">
          <w:delText xml:space="preserve">Center </w:delText>
        </w:r>
      </w:del>
      <w:ins w:id="494" w:author="Nicholas Didier" w:date="2013-11-08T10:15:00Z">
        <w:r w:rsidR="00175212">
          <w:t>center</w:t>
        </w:r>
      </w:ins>
      <w:ins w:id="495" w:author="Nicholas Didier" w:date="2013-11-08T10:16:00Z">
        <w:r w:rsidR="00175212">
          <w:t>s</w:t>
        </w:r>
      </w:ins>
      <w:ins w:id="496" w:author="Nicholas Didier" w:date="2013-11-08T10:15:00Z">
        <w:r w:rsidR="00175212">
          <w:t xml:space="preserve"> </w:t>
        </w:r>
      </w:ins>
      <w:r w:rsidR="00D51344">
        <w:t xml:space="preserve">aux Etats-Unis </w:t>
      </w:r>
      <w:ins w:id="497" w:author="Jean Calmes" w:date="2013-10-30T13:42:00Z">
        <w:r w:rsidR="004F018C">
          <w:t xml:space="preserve">et en Asie </w:t>
        </w:r>
      </w:ins>
      <w:commentRangeStart w:id="498"/>
      <w:del w:id="499" w:author="Nicholas Didier" w:date="2013-11-08T10:13:00Z">
        <w:r w:rsidR="00D51344" w:rsidDel="00175212">
          <w:delText>qui</w:delText>
        </w:r>
        <w:commentRangeEnd w:id="498"/>
        <w:r w:rsidR="004F018C" w:rsidDel="00175212">
          <w:rPr>
            <w:rStyle w:val="CommentReference"/>
          </w:rPr>
          <w:commentReference w:id="498"/>
        </w:r>
        <w:r w:rsidR="00D51344" w:rsidDel="00175212">
          <w:delText xml:space="preserve"> </w:delText>
        </w:r>
      </w:del>
      <w:ins w:id="500" w:author="Nicholas Didier" w:date="2013-11-08T10:13:00Z">
        <w:r w:rsidR="00175212">
          <w:t>(le Hong</w:t>
        </w:r>
      </w:ins>
      <w:ins w:id="501" w:author="Nicholas Didier" w:date="2013-11-08T10:14:00Z">
        <w:r w:rsidR="00175212">
          <w:t xml:space="preserve"> K</w:t>
        </w:r>
      </w:ins>
      <w:ins w:id="502" w:author="Nicholas Didier" w:date="2013-11-08T10:13:00Z">
        <w:r w:rsidR="00175212">
          <w:t>ong</w:t>
        </w:r>
      </w:ins>
      <w:ins w:id="503" w:author="Nicholas Didier" w:date="2013-11-08T10:14:00Z">
        <w:r w:rsidR="00175212">
          <w:t xml:space="preserve"> Science Center per exemple)</w:t>
        </w:r>
      </w:ins>
      <w:ins w:id="504" w:author="Nicholas Didier" w:date="2013-11-08T10:16:00Z">
        <w:r w:rsidR="00175212">
          <w:t> : ils</w:t>
        </w:r>
      </w:ins>
      <w:ins w:id="505" w:author="Nicholas Didier" w:date="2013-11-08T10:13:00Z">
        <w:r w:rsidR="00175212">
          <w:t xml:space="preserve"> </w:t>
        </w:r>
      </w:ins>
      <w:r w:rsidR="00D51344">
        <w:t xml:space="preserve">affichent des résultats similaires, à savoir des </w:t>
      </w:r>
      <w:del w:id="506" w:author="Nicholas Didier" w:date="2013-11-08T10:17:00Z">
        <w:r w:rsidR="00D51344" w:rsidDel="00175212">
          <w:delText xml:space="preserve">chiffres </w:delText>
        </w:r>
      </w:del>
      <w:ins w:id="507" w:author="Nicholas Didier" w:date="2013-11-08T10:17:00Z">
        <w:r w:rsidR="00175212">
          <w:t>fr</w:t>
        </w:r>
        <w:r w:rsidR="00175212">
          <w:rPr>
            <w:rFonts w:ascii="Arial" w:hAnsi="Arial" w:cs="Arial"/>
          </w:rPr>
          <w:t>é</w:t>
        </w:r>
        <w:r w:rsidR="00175212">
          <w:t xml:space="preserve">quentations </w:t>
        </w:r>
      </w:ins>
      <w:del w:id="508" w:author="Nicholas Didier" w:date="2013-11-08T10:16:00Z">
        <w:r w:rsidR="00D51344" w:rsidDel="00175212">
          <w:delText xml:space="preserve">relativement </w:delText>
        </w:r>
      </w:del>
      <w:r w:rsidR="00D51344">
        <w:t>stables en termes de visiteurs</w:t>
      </w:r>
      <w:r w:rsidR="00D32B8B">
        <w:t>.</w:t>
      </w:r>
    </w:p>
    <w:p w14:paraId="28DFEA32" w14:textId="412DF950" w:rsidR="00D32B8B" w:rsidRDefault="00D32B8B" w:rsidP="006132B3">
      <w:r>
        <w:t>Les chiffres de</w:t>
      </w:r>
      <w:ins w:id="509" w:author="Nicholas Didier" w:date="2013-11-08T10:17:00Z">
        <w:r w:rsidR="00175212">
          <w:t>s</w:t>
        </w:r>
      </w:ins>
      <w:ins w:id="510" w:author="Jean Calmes" w:date="2013-10-30T13:43:00Z">
        <w:r w:rsidR="004F018C">
          <w:t xml:space="preserve"> </w:t>
        </w:r>
        <w:del w:id="511" w:author="Nicholas Didier" w:date="2013-11-08T10:18:00Z">
          <w:r w:rsidR="004F018C" w:rsidDel="00175212">
            <w:delText>ces derniers</w:delText>
          </w:r>
        </w:del>
      </w:ins>
      <w:del w:id="512" w:author="Nicholas Didier" w:date="2013-11-08T10:18:00Z">
        <w:r w:rsidDel="00175212">
          <w:delText>s S</w:delText>
        </w:r>
      </w:del>
      <w:ins w:id="513" w:author="Nicholas Didier" w:date="2013-11-08T10:18:00Z">
        <w:r w:rsidR="00175212">
          <w:t>s</w:t>
        </w:r>
      </w:ins>
      <w:r>
        <w:t xml:space="preserve">cience </w:t>
      </w:r>
      <w:del w:id="514" w:author="Nicholas Didier" w:date="2013-11-08T10:18:00Z">
        <w:r w:rsidDel="00175212">
          <w:delText xml:space="preserve">Centers </w:delText>
        </w:r>
      </w:del>
      <w:ins w:id="515" w:author="Nicholas Didier" w:date="2013-11-08T10:18:00Z">
        <w:r w:rsidR="00175212">
          <w:t xml:space="preserve">centers </w:t>
        </w:r>
      </w:ins>
      <w:ins w:id="516" w:author="Jean Calmes" w:date="2013-10-30T13:44:00Z">
        <w:del w:id="517" w:author="Nicholas Didier" w:date="2013-11-08T10:18:00Z">
          <w:r w:rsidR="004F018C" w:rsidDel="00175212">
            <w:delText>(</w:delText>
          </w:r>
        </w:del>
      </w:ins>
      <w:r>
        <w:t xml:space="preserve">aux </w:t>
      </w:r>
      <w:del w:id="518" w:author="Jean Calmes" w:date="2013-10-30T13:44:00Z">
        <w:r w:rsidDel="004F018C">
          <w:delText>Etats-Unis</w:delText>
        </w:r>
      </w:del>
      <w:ins w:id="519" w:author="Jean Calmes" w:date="2013-10-30T13:44:00Z">
        <w:r w:rsidR="004F018C">
          <w:t>Etats-Unis</w:t>
        </w:r>
        <w:del w:id="520" w:author="Nicholas Didier" w:date="2013-11-08T10:18:00Z">
          <w:r w:rsidR="004F018C" w:rsidDel="00175212">
            <w:delText>)</w:delText>
          </w:r>
        </w:del>
      </w:ins>
      <w:r>
        <w:t xml:space="preserve"> sont </w:t>
      </w:r>
      <w:del w:id="521" w:author="Nicholas Didier" w:date="2013-11-08T10:18:00Z">
        <w:r w:rsidDel="00175212">
          <w:delText xml:space="preserve">davantage </w:delText>
        </w:r>
      </w:del>
      <w:ins w:id="522" w:author="Nicholas Didier" w:date="2013-11-08T10:18:00Z">
        <w:r w:rsidR="00175212">
          <w:t xml:space="preserve">encore plus </w:t>
        </w:r>
      </w:ins>
      <w:r>
        <w:t>impressionnants</w:t>
      </w:r>
      <w:r w:rsidR="004967B6">
        <w:t xml:space="preserve">. </w:t>
      </w:r>
      <w:del w:id="523" w:author="Nicholas Didier" w:date="2013-11-08T10:19:00Z">
        <w:r w:rsidR="004967B6" w:rsidDel="00175212">
          <w:delText>B</w:delText>
        </w:r>
        <w:r w:rsidDel="00175212">
          <w:delText>ien que l</w:delText>
        </w:r>
      </w:del>
      <w:ins w:id="524" w:author="Nicholas Didier" w:date="2013-11-08T10:19:00Z">
        <w:r w:rsidR="00175212">
          <w:t>L</w:t>
        </w:r>
      </w:ins>
      <w:r>
        <w:t>es centres</w:t>
      </w:r>
      <w:r w:rsidR="004967B6">
        <w:t xml:space="preserve"> </w:t>
      </w:r>
      <w:del w:id="525" w:author="Nicholas Didier" w:date="2013-11-08T10:19:00Z">
        <w:r w:rsidR="004967B6" w:rsidDel="00175212">
          <w:delText>aux USA</w:delText>
        </w:r>
        <w:r w:rsidDel="00175212">
          <w:delText xml:space="preserve"> sont</w:delText>
        </w:r>
      </w:del>
      <w:ins w:id="526" w:author="Nicholas Didier" w:date="2013-11-08T10:19:00Z">
        <w:r w:rsidR="00175212">
          <w:t>sont</w:t>
        </w:r>
      </w:ins>
      <w:r>
        <w:t xml:space="preserve"> généralement </w:t>
      </w:r>
      <w:ins w:id="527" w:author="Nicholas Didier" w:date="2013-11-08T10:19:00Z">
        <w:r w:rsidR="00175212">
          <w:t xml:space="preserve">de </w:t>
        </w:r>
      </w:ins>
      <w:r>
        <w:t xml:space="preserve">plus </w:t>
      </w:r>
      <w:del w:id="528" w:author="Nicholas Didier" w:date="2013-11-08T10:19:00Z">
        <w:r w:rsidDel="00175212">
          <w:delText xml:space="preserve">grands </w:delText>
        </w:r>
      </w:del>
      <w:ins w:id="529" w:author="Nicholas Didier" w:date="2013-11-08T10:19:00Z">
        <w:r w:rsidR="00175212">
          <w:t xml:space="preserve">grande dimension </w:t>
        </w:r>
      </w:ins>
      <w:r>
        <w:t>(en termes de surface), avec une offre très conséquente en matière de stations d’expérimentation et expositions temporaires</w:t>
      </w:r>
      <w:ins w:id="530" w:author="Nicholas Didier" w:date="2013-11-08T10:20:00Z">
        <w:r w:rsidR="00175212">
          <w:t xml:space="preserve">. </w:t>
        </w:r>
      </w:ins>
      <w:r>
        <w:t xml:space="preserve"> </w:t>
      </w:r>
      <w:del w:id="531" w:author="Nicholas Didier" w:date="2013-11-08T10:20:00Z">
        <w:r w:rsidDel="00175212">
          <w:delText xml:space="preserve">et </w:delText>
        </w:r>
        <w:r w:rsidR="004967B6" w:rsidDel="00175212">
          <w:delText>encore plus</w:delText>
        </w:r>
        <w:r w:rsidDel="00175212">
          <w:delText xml:space="preserve"> imposants que ceux que nous connaissant en Europe, l</w:delText>
        </w:r>
      </w:del>
      <w:ins w:id="532" w:author="Nicholas Didier" w:date="2013-11-08T10:20:00Z">
        <w:r w:rsidR="00175212">
          <w:t>L</w:t>
        </w:r>
      </w:ins>
      <w:r>
        <w:t>e</w:t>
      </w:r>
      <w:ins w:id="533" w:author="Nicholas Didier" w:date="2013-11-08T10:21:00Z">
        <w:r w:rsidR="00175212">
          <w:t xml:space="preserve"> succes se laisse facilement mesurer par le</w:t>
        </w:r>
      </w:ins>
      <w:r w:rsidR="004967B6">
        <w:t xml:space="preserve"> nombre de visiteurs</w:t>
      </w:r>
      <w:del w:id="534" w:author="Nicholas Didier" w:date="2013-11-08T10:22:00Z">
        <w:r w:rsidR="004967B6" w:rsidDel="00175212">
          <w:delText xml:space="preserve"> est </w:delText>
        </w:r>
        <w:r w:rsidR="00B854D1" w:rsidDel="00175212">
          <w:delText>en conséquence très frappant</w:delText>
        </w:r>
      </w:del>
      <w:r w:rsidR="004967B6">
        <w:t xml:space="preserve">. </w:t>
      </w:r>
      <w:ins w:id="535" w:author="Nicholas Didier" w:date="2013-11-08T10:22:00Z">
        <w:r w:rsidR="00175212">
          <w:t xml:space="preserve">Ainsi, </w:t>
        </w:r>
      </w:ins>
      <w:del w:id="536" w:author="Nicholas Didier" w:date="2013-11-08T10:22:00Z">
        <w:r w:rsidR="004967B6" w:rsidDel="00175212">
          <w:delText xml:space="preserve">Le </w:delText>
        </w:r>
      </w:del>
      <w:ins w:id="537" w:author="Nicholas Didier" w:date="2013-11-08T10:22:00Z">
        <w:r w:rsidR="00175212">
          <w:t xml:space="preserve">le </w:t>
        </w:r>
      </w:ins>
      <w:r w:rsidR="004967B6">
        <w:t>California Science Center</w:t>
      </w:r>
      <w:r w:rsidR="006132B3">
        <w:t xml:space="preserve"> à Los Angeles</w:t>
      </w:r>
      <w:r w:rsidR="004967B6">
        <w:t xml:space="preserve"> </w:t>
      </w:r>
      <w:del w:id="538" w:author="Nicholas Didier" w:date="2013-11-08T10:22:00Z">
        <w:r w:rsidR="004967B6" w:rsidDel="00175212">
          <w:delText xml:space="preserve">par exemple </w:delText>
        </w:r>
      </w:del>
      <w:r w:rsidR="004967B6">
        <w:t xml:space="preserve">attire plus de 1,5 millions de visiteurs par an depuis son ouverture en 1998. Le Museum of Science à Boston affiche la même moyenne annuelle, il est </w:t>
      </w:r>
      <w:del w:id="539" w:author="Nicholas Didier" w:date="2013-11-08T10:23:00Z">
        <w:r w:rsidR="004967B6" w:rsidDel="00175212">
          <w:delText xml:space="preserve">pour la ville de Boston </w:delText>
        </w:r>
      </w:del>
      <w:r w:rsidR="004967B6">
        <w:t xml:space="preserve">l’attraction la plus visitée </w:t>
      </w:r>
      <w:ins w:id="540" w:author="Nicholas Didier" w:date="2013-11-08T10:23:00Z">
        <w:r w:rsidR="00175212">
          <w:t xml:space="preserve">de la ville </w:t>
        </w:r>
      </w:ins>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ins w:id="541" w:author="Nicholas Didier" w:date="2013-11-08T10:24:00Z">
        <w:r w:rsidR="00175212">
          <w:t xml:space="preserve">En Asie, </w:t>
        </w:r>
      </w:ins>
      <w:ins w:id="542" w:author="Jean Calmes" w:date="2013-10-30T13:45:00Z">
        <w:del w:id="543" w:author="Nicholas Didier" w:date="2013-11-08T10:24:00Z">
          <w:r w:rsidR="004F018C" w:rsidDel="00175212">
            <w:delText>L</w:delText>
          </w:r>
        </w:del>
      </w:ins>
      <w:ins w:id="544" w:author="Nicholas Didier" w:date="2013-11-08T10:24:00Z">
        <w:r w:rsidR="00175212">
          <w:t>l</w:t>
        </w:r>
      </w:ins>
      <w:ins w:id="545" w:author="Jean Calmes" w:date="2013-10-30T13:45:00Z">
        <w:r w:rsidR="004F018C">
          <w:t xml:space="preserve">e Museum of Science de Hong Kong affiche </w:t>
        </w:r>
      </w:ins>
      <w:ins w:id="546" w:author="Nicholas Didier" w:date="2013-11-08T10:24:00Z">
        <w:r w:rsidR="00175212">
          <w:rPr>
            <w:rFonts w:ascii="Arial" w:hAnsi="Arial" w:cs="Arial"/>
          </w:rPr>
          <w:t>é</w:t>
        </w:r>
        <w:r w:rsidR="00175212">
          <w:t xml:space="preserve">galement </w:t>
        </w:r>
      </w:ins>
      <w:ins w:id="547" w:author="Jean Calmes" w:date="2013-10-30T13:45:00Z">
        <w:r w:rsidR="004F018C">
          <w:t xml:space="preserve">près d’un million de visiteurs </w:t>
        </w:r>
        <w:commentRangeStart w:id="548"/>
        <w:del w:id="549" w:author="Nicholas Didier" w:date="2013-11-08T10:24:00Z">
          <w:r w:rsidR="004F018C" w:rsidDel="00175212">
            <w:delText>annuels</w:delText>
          </w:r>
        </w:del>
      </w:ins>
      <w:commentRangeEnd w:id="548"/>
      <w:ins w:id="550" w:author="Jean Calmes" w:date="2013-10-30T13:46:00Z">
        <w:del w:id="551" w:author="Nicholas Didier" w:date="2013-11-08T10:24:00Z">
          <w:r w:rsidR="004F018C" w:rsidDel="00175212">
            <w:rPr>
              <w:rStyle w:val="CommentReference"/>
            </w:rPr>
            <w:commentReference w:id="548"/>
          </w:r>
        </w:del>
      </w:ins>
      <w:ins w:id="553" w:author="Jean Calmes" w:date="2013-10-30T13:45:00Z">
        <w:del w:id="554" w:author="Nicholas Didier" w:date="2013-11-08T10:24:00Z">
          <w:r w:rsidR="004F018C" w:rsidDel="00175212">
            <w:delText>.</w:delText>
          </w:r>
        </w:del>
      </w:ins>
      <w:ins w:id="555" w:author="Nicholas Didier" w:date="2013-11-08T10:24:00Z">
        <w:r w:rsidR="00175212">
          <w:t>annuels.</w:t>
        </w:r>
      </w:ins>
    </w:p>
    <w:p w14:paraId="312843D3" w14:textId="5DA65C2E" w:rsidR="00935425" w:rsidRDefault="006132B3" w:rsidP="00935425">
      <w:r>
        <w:t>En comparant les ent</w:t>
      </w:r>
      <w:r w:rsidR="00935425">
        <w:t>r</w:t>
      </w:r>
      <w:r>
        <w:t xml:space="preserve">ées des divers </w:t>
      </w:r>
      <w:del w:id="556" w:author="Nicholas Didier" w:date="2013-11-08T10:25:00Z">
        <w:r w:rsidDel="00175212">
          <w:delText xml:space="preserve">Science </w:delText>
        </w:r>
      </w:del>
      <w:ins w:id="557" w:author="Nicholas Didier" w:date="2013-11-08T10:25:00Z">
        <w:r w:rsidR="00175212">
          <w:t xml:space="preserve">science </w:t>
        </w:r>
      </w:ins>
      <w:del w:id="558" w:author="Nicholas Didier" w:date="2013-11-08T10:25:00Z">
        <w:r w:rsidDel="00175212">
          <w:delText xml:space="preserve">Center </w:delText>
        </w:r>
      </w:del>
      <w:ins w:id="559" w:author="Nicholas Didier" w:date="2013-11-08T10:25:00Z">
        <w:r w:rsidR="00175212">
          <w:t xml:space="preserve">centers </w:t>
        </w:r>
      </w:ins>
      <w:r>
        <w:t>à l’échelle mondiale, nous constatons que le plus visité se trouve en Europe</w:t>
      </w:r>
      <w:del w:id="560" w:author="Nicholas Didier" w:date="2013-11-08T10:25:00Z">
        <w:r w:rsidDel="00175212">
          <w:delText>, plus précisément à Paris</w:delText>
        </w:r>
      </w:del>
      <w:del w:id="561" w:author="Nicholas Didier" w:date="2013-09-09T14:25:00Z">
        <w:r w:rsidDel="00B36B66">
          <w:delText xml:space="preserve">, </w:delText>
        </w:r>
      </w:del>
      <w:ins w:id="562" w:author="Nicholas Didier" w:date="2013-09-09T14:25:00Z">
        <w:r w:rsidR="00B36B66">
          <w:t xml:space="preserve">: </w:t>
        </w:r>
      </w:ins>
      <w:r>
        <w:t xml:space="preserve">la Cité des Sciences et de </w:t>
      </w:r>
      <w:del w:id="563" w:author="Nicholas Didier" w:date="2013-09-09T14:25:00Z">
        <w:r w:rsidDel="00B36B66">
          <w:delText xml:space="preserve">l’industrie </w:delText>
        </w:r>
      </w:del>
      <w:ins w:id="564" w:author="Nicholas Didier" w:date="2013-09-09T14:25:00Z">
        <w:r w:rsidR="00B36B66">
          <w:t xml:space="preserve">l’Industrie </w:t>
        </w:r>
      </w:ins>
      <w:ins w:id="565" w:author="Nicholas Didier" w:date="2013-11-08T10:25:00Z">
        <w:r w:rsidR="009D612C">
          <w:rPr>
            <w:rFonts w:ascii="Arial" w:hAnsi="Arial" w:cs="Arial"/>
          </w:rPr>
          <w:t xml:space="preserve">à </w:t>
        </w:r>
        <w:r w:rsidR="009D612C">
          <w:t xml:space="preserve">Paris </w:t>
        </w:r>
      </w:ins>
      <w:r>
        <w:t>avec plus de 5 millions de visiteurs par an.</w:t>
      </w:r>
      <w:r w:rsidR="00935425">
        <w:t xml:space="preserve"> </w:t>
      </w:r>
      <w:ins w:id="566" w:author="Nicholas Didier" w:date="2013-09-09T14:26:00Z">
        <w:r w:rsidR="00B36B66">
          <w:t xml:space="preserve">Bien que </w:t>
        </w:r>
      </w:ins>
      <w:r w:rsidR="00935425">
        <w:t xml:space="preserve">Paris </w:t>
      </w:r>
      <w:del w:id="567" w:author="Nicholas Didier" w:date="2013-09-09T14:26:00Z">
        <w:r w:rsidR="00935425" w:rsidDel="00B36B66">
          <w:delText>est en même temps</w:delText>
        </w:r>
      </w:del>
      <w:ins w:id="568" w:author="Nicholas Didier" w:date="2013-09-09T14:26:00Z">
        <w:r w:rsidR="00B36B66">
          <w:t>soit</w:t>
        </w:r>
      </w:ins>
      <w:r w:rsidR="00935425">
        <w:t xml:space="preserve"> la ville</w:t>
      </w:r>
      <w:ins w:id="569" w:author="Nicholas Didier" w:date="2013-09-09T14:26:00Z">
        <w:r w:rsidR="00B36B66">
          <w:t xml:space="preserve"> touristique</w:t>
        </w:r>
      </w:ins>
      <w:r w:rsidR="00935425">
        <w:t xml:space="preserve"> la plus visitée au monde, </w:t>
      </w:r>
      <w:del w:id="570" w:author="Nicholas Didier" w:date="2013-09-09T14:27:00Z">
        <w:r w:rsidR="00935425" w:rsidDel="00B36B66">
          <w:delText xml:space="preserve">mais néanmoins </w:delText>
        </w:r>
      </w:del>
      <w:r w:rsidR="00935425">
        <w:t xml:space="preserve">les chiffres des entrées de ce </w:t>
      </w:r>
      <w:del w:id="571" w:author="Nicholas Didier" w:date="2013-11-08T10:26:00Z">
        <w:r w:rsidR="00935425" w:rsidDel="009D612C">
          <w:delText xml:space="preserve">musée </w:delText>
        </w:r>
      </w:del>
      <w:ins w:id="572" w:author="Nicholas Didier" w:date="2013-11-08T10:26:00Z">
        <w:r w:rsidR="009D612C">
          <w:t xml:space="preserve">centre </w:t>
        </w:r>
      </w:ins>
      <w:r w:rsidR="00935425">
        <w:t xml:space="preserve">sont </w:t>
      </w:r>
      <w:ins w:id="573" w:author="Nicholas Didier" w:date="2013-09-09T14:27:00Z">
        <w:r w:rsidR="00B36B66">
          <w:t>n</w:t>
        </w:r>
        <w:r w:rsidR="00B36B66">
          <w:rPr>
            <w:rFonts w:ascii="Arial" w:hAnsi="Arial" w:cs="Arial"/>
          </w:rPr>
          <w:t>é</w:t>
        </w:r>
        <w:r w:rsidR="00B36B66">
          <w:t xml:space="preserve">anmoins </w:t>
        </w:r>
      </w:ins>
      <w:r w:rsidR="00935425">
        <w:t>impressionnants. La Cité des Sciences et de l’Industrie est suivie du Science Museum à Londres avec 2,7 millions de visiteurs</w:t>
      </w:r>
      <w:ins w:id="574" w:author="Nicholas Didier" w:date="2013-11-08T10:27:00Z">
        <w:r w:rsidR="009D612C">
          <w:t xml:space="preserve">. </w:t>
        </w:r>
      </w:ins>
      <w:ins w:id="575" w:author="Nicholas Didier" w:date="2013-11-08T10:28:00Z">
        <w:r w:rsidR="009D612C">
          <w:t>Le Shanghai Science and Technology Museum</w:t>
        </w:r>
      </w:ins>
      <w:r w:rsidR="00935425">
        <w:t xml:space="preserve"> </w:t>
      </w:r>
      <w:del w:id="576" w:author="Nicholas Didier" w:date="2013-11-08T10:27:00Z">
        <w:r w:rsidR="00935425" w:rsidDel="009D612C">
          <w:delText xml:space="preserve">(presque la moitié), </w:delText>
        </w:r>
      </w:del>
      <w:r w:rsidR="00935425">
        <w:t>vient en troisième position</w:t>
      </w:r>
      <w:ins w:id="577" w:author="Nicholas Didier" w:date="2013-11-08T10:29:00Z">
        <w:r w:rsidR="009D612C" w:rsidRPr="009D612C">
          <w:t xml:space="preserve"> </w:t>
        </w:r>
        <w:r w:rsidR="009D612C">
          <w:t xml:space="preserve">avec 2,5 millions, </w:t>
        </w:r>
      </w:ins>
      <w:del w:id="578" w:author="Nicholas Didier" w:date="2013-11-08T10:28:00Z">
        <w:r w:rsidR="00935425" w:rsidDel="009D612C">
          <w:delText xml:space="preserve"> le Shanghai Science and Technology Museum</w:delText>
        </w:r>
      </w:del>
      <w:del w:id="579" w:author="Nicholas Didier" w:date="2013-11-08T10:29:00Z">
        <w:r w:rsidR="00935425" w:rsidDel="009D612C">
          <w:delText xml:space="preserve">, </w:delText>
        </w:r>
      </w:del>
      <w:ins w:id="580" w:author="Nicholas Didier" w:date="2013-11-08T10:28:00Z">
        <w:r w:rsidR="009D612C">
          <w:t xml:space="preserve">suivi du </w:t>
        </w:r>
      </w:ins>
      <w:del w:id="581" w:author="Nicholas Didier" w:date="2013-11-08T10:28:00Z">
        <w:r w:rsidR="00935425" w:rsidDel="009D612C">
          <w:delText xml:space="preserve">2,5 millions, </w:delText>
        </w:r>
      </w:del>
      <w:del w:id="582" w:author="Nicholas Didier" w:date="2013-11-08T10:29:00Z">
        <w:r w:rsidR="00935425" w:rsidDel="009D612C">
          <w:delText xml:space="preserve">le </w:delText>
        </w:r>
      </w:del>
      <w:r w:rsidR="00935425">
        <w:t>National Science and Technology Museum, Taiwan avec 2 millions</w:t>
      </w:r>
      <w:ins w:id="583" w:author="Nicholas Didier" w:date="2013-11-08T10:29:00Z">
        <w:r w:rsidR="009D612C">
          <w:t xml:space="preserve">. </w:t>
        </w:r>
      </w:ins>
      <w:ins w:id="584" w:author="Nicholas Didier" w:date="2013-11-08T10:30:00Z">
        <w:r w:rsidR="009D612C">
          <w:t>La liste du palmar</w:t>
        </w:r>
        <w:r w:rsidR="009D612C">
          <w:rPr>
            <w:rFonts w:ascii="Arial" w:hAnsi="Arial" w:cs="Arial"/>
          </w:rPr>
          <w:t>è</w:t>
        </w:r>
        <w:r w:rsidR="009D612C">
          <w:t xml:space="preserve">s continue avec les </w:t>
        </w:r>
      </w:ins>
      <w:del w:id="585" w:author="Nicholas Didier" w:date="2013-11-08T10:30:00Z">
        <w:r w:rsidR="00935425" w:rsidDel="009D612C">
          <w:delText xml:space="preserve"> et ensuite les Science C</w:delText>
        </w:r>
      </w:del>
      <w:ins w:id="586" w:author="Nicholas Didier" w:date="2013-11-08T10:30:00Z">
        <w:r w:rsidR="009D612C">
          <w:t>c</w:t>
        </w:r>
      </w:ins>
      <w:r w:rsidR="00935425">
        <w:t>enters américains</w:t>
      </w:r>
      <w:ins w:id="587" w:author="Nicholas Didier" w:date="2013-11-08T10:30:00Z">
        <w:r w:rsidR="009D612C">
          <w:t>, d</w:t>
        </w:r>
      </w:ins>
      <w:ins w:id="588" w:author="Nicholas Didier" w:date="2013-11-08T10:31:00Z">
        <w:r w:rsidR="009D612C">
          <w:rPr>
            <w:rFonts w:ascii="Arial" w:hAnsi="Arial" w:cs="Arial"/>
          </w:rPr>
          <w:t>é</w:t>
        </w:r>
      </w:ins>
      <w:ins w:id="589" w:author="Nicholas Didier" w:date="2013-11-08T10:30:00Z">
        <w:r w:rsidR="009D612C">
          <w:t>j</w:t>
        </w:r>
      </w:ins>
      <w:ins w:id="590" w:author="Nicholas Didier" w:date="2013-11-08T10:31:00Z">
        <w:r w:rsidR="009D612C">
          <w:rPr>
            <w:rFonts w:ascii="Arial" w:hAnsi="Arial" w:cs="Arial"/>
          </w:rPr>
          <w:t>à</w:t>
        </w:r>
      </w:ins>
      <w:ins w:id="591" w:author="Nicholas Didier" w:date="2013-11-08T10:30:00Z">
        <w:r w:rsidR="009D612C">
          <w:t xml:space="preserve"> mentionn</w:t>
        </w:r>
      </w:ins>
      <w:ins w:id="592" w:author="Nicholas Didier" w:date="2013-11-08T10:31:00Z">
        <w:r w:rsidR="009D612C">
          <w:rPr>
            <w:rFonts w:ascii="Arial" w:hAnsi="Arial" w:cs="Arial"/>
          </w:rPr>
          <w:t>é</w:t>
        </w:r>
      </w:ins>
      <w:ins w:id="593" w:author="Nicholas Didier" w:date="2013-11-08T10:30:00Z">
        <w:r w:rsidR="009D612C">
          <w:t>s</w:t>
        </w:r>
      </w:ins>
      <w:ins w:id="594" w:author="Nicholas Didier" w:date="2013-11-08T10:31:00Z">
        <w:r w:rsidR="009D612C">
          <w:t xml:space="preserve"> </w:t>
        </w:r>
      </w:ins>
      <w:ins w:id="595" w:author="Nicholas Didier" w:date="2013-11-08T10:32:00Z">
        <w:r w:rsidR="009D612C">
          <w:t xml:space="preserve">et </w:t>
        </w:r>
      </w:ins>
      <w:del w:id="596" w:author="Nicholas Didier" w:date="2013-11-08T10:32:00Z">
        <w:r w:rsidR="00935425" w:rsidDel="009D612C">
          <w:delText xml:space="preserve"> </w:delText>
        </w:r>
      </w:del>
      <w:ins w:id="597" w:author="Nicholas Didier" w:date="2013-11-08T10:32:00Z">
        <w:r w:rsidR="009D612C">
          <w:t>l</w:t>
        </w:r>
      </w:ins>
      <w:del w:id="598" w:author="Nicholas Didier" w:date="2013-11-08T10:32:00Z">
        <w:r w:rsidR="00935425" w:rsidDel="009D612C">
          <w:delText xml:space="preserve">que nous avons </w:delText>
        </w:r>
      </w:del>
      <w:del w:id="599" w:author="Nicholas Didier" w:date="2013-09-09T14:29:00Z">
        <w:r w:rsidR="00935425" w:rsidDel="00B36B66">
          <w:delText xml:space="preserve">vu </w:delText>
        </w:r>
      </w:del>
      <w:del w:id="600" w:author="Nicholas Didier" w:date="2013-11-08T10:32:00Z">
        <w:r w:rsidR="00935425" w:rsidDel="009D612C">
          <w:delText>auparavant. L</w:delText>
        </w:r>
      </w:del>
      <w:r w:rsidR="00935425">
        <w:t xml:space="preserve">e Deutsches Museum à Munich </w:t>
      </w:r>
      <w:del w:id="601" w:author="Nicholas Didier" w:date="2013-11-08T10:32:00Z">
        <w:r w:rsidR="00935425" w:rsidDel="009D612C">
          <w:delText>quant à lui attire également</w:delText>
        </w:r>
      </w:del>
      <w:ins w:id="602" w:author="Nicholas Didier" w:date="2013-11-08T10:32:00Z">
        <w:r w:rsidR="009D612C">
          <w:t>avec</w:t>
        </w:r>
      </w:ins>
      <w:r w:rsidR="00935425">
        <w:t xml:space="preserve"> plus de 1,5 millions de visiteurs par an.</w:t>
      </w:r>
    </w:p>
    <w:p w14:paraId="70BED050" w14:textId="0C84BC0A" w:rsidR="00890F97" w:rsidRDefault="00B31EAB" w:rsidP="00E0055F">
      <w:r>
        <w:t xml:space="preserve">Pour les </w:t>
      </w:r>
      <w:del w:id="603" w:author="Nicholas Didier" w:date="2013-11-08T10:33:00Z">
        <w:r w:rsidDel="00B208CB">
          <w:delText xml:space="preserve">Science </w:delText>
        </w:r>
      </w:del>
      <w:ins w:id="604" w:author="Nicholas Didier" w:date="2013-11-08T10:33:00Z">
        <w:r w:rsidR="00B208CB">
          <w:t xml:space="preserve">science </w:t>
        </w:r>
      </w:ins>
      <w:del w:id="605" w:author="Nicholas Didier" w:date="2013-11-08T10:33:00Z">
        <w:r w:rsidDel="00B208CB">
          <w:delText xml:space="preserve">Center </w:delText>
        </w:r>
      </w:del>
      <w:ins w:id="606" w:author="Nicholas Didier" w:date="2013-11-08T10:33:00Z">
        <w:r w:rsidR="00B208CB">
          <w:t xml:space="preserve">centers </w:t>
        </w:r>
      </w:ins>
      <w:r>
        <w:t>en Europe</w:t>
      </w:r>
      <w:ins w:id="607" w:author="Nicholas Didier" w:date="2013-11-08T10:33:00Z">
        <w:r w:rsidR="00B208CB">
          <w:t xml:space="preserve"> continentale</w:t>
        </w:r>
      </w:ins>
      <w:r w:rsidR="00890F97">
        <w:t>, comme</w:t>
      </w:r>
      <w:ins w:id="608" w:author="Nicholas Didier" w:date="2013-11-08T10:33:00Z">
        <w:r w:rsidR="00B208CB">
          <w:t xml:space="preserve"> le</w:t>
        </w:r>
      </w:ins>
      <w:r w:rsidR="00890F97">
        <w:t xml:space="preserve"> Technorama (CH) ou encore Nemo (NL), le nombre de visiteurs permet </w:t>
      </w:r>
      <w:ins w:id="609" w:author="Nicholas Didier" w:date="2013-11-08T10:34:00Z">
        <w:r w:rsidR="00B208CB">
          <w:t xml:space="preserve">generalemet </w:t>
        </w:r>
      </w:ins>
      <w:r w:rsidR="00890F97">
        <w:t>d’obtenir un degré d’autofinancement autour de</w:t>
      </w:r>
      <w:del w:id="610" w:author="Nicholas Didier" w:date="2013-09-09T14:28:00Z">
        <w:r w:rsidR="00890F97" w:rsidDel="00B36B66">
          <w:delText>s</w:delText>
        </w:r>
      </w:del>
      <w:r w:rsidR="00890F97">
        <w:t xml:space="preserve"> 60%. Le reste des revenus proviennent d’aides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611" w:name="_Toc358814625"/>
      <w:r>
        <w:t>2.4</w:t>
      </w:r>
      <w:r w:rsidR="00F9403D">
        <w:t>. La clientèle</w:t>
      </w:r>
      <w:r w:rsidR="00ED3EA4">
        <w:t xml:space="preserve"> des musées scientifiques interactifs</w:t>
      </w:r>
      <w:bookmarkEnd w:id="611"/>
    </w:p>
    <w:p w14:paraId="3CDE09AD" w14:textId="33CEFA8F" w:rsidR="00EB6733" w:rsidRDefault="00935425" w:rsidP="00EB6733">
      <w:del w:id="612" w:author="Nicholas Didier" w:date="2013-11-08T10:34:00Z">
        <w:r w:rsidDel="00B208CB">
          <w:delText xml:space="preserve">Pour </w:delText>
        </w:r>
      </w:del>
      <w:ins w:id="613" w:author="Nicholas Didier" w:date="2013-11-08T10:34:00Z">
        <w:r w:rsidR="00B208CB">
          <w:t xml:space="preserve">Dans </w:t>
        </w:r>
      </w:ins>
      <w:r>
        <w:t xml:space="preserve">notre analyse de </w:t>
      </w:r>
      <w:del w:id="614" w:author="Nicholas Didier" w:date="2013-11-08T10:34:00Z">
        <w:r w:rsidDel="00B208CB">
          <w:delText xml:space="preserve">la </w:delText>
        </w:r>
      </w:del>
      <w:r>
        <w:t xml:space="preserve">clientèle nous nous </w:t>
      </w:r>
      <w:del w:id="615" w:author="Nicholas Didier" w:date="2013-11-08T10:34:00Z">
        <w:r w:rsidDel="00B208CB">
          <w:delText xml:space="preserve">basons </w:delText>
        </w:r>
      </w:del>
      <w:ins w:id="616" w:author="Nicholas Didier" w:date="2013-11-08T10:34:00Z">
        <w:r w:rsidR="00B208CB">
          <w:t xml:space="preserve">limitons </w:t>
        </w:r>
      </w:ins>
      <w:r>
        <w:t xml:space="preserve">sur les </w:t>
      </w:r>
      <w:del w:id="617" w:author="Nicholas Didier" w:date="2013-11-08T10:35:00Z">
        <w:r w:rsidDel="00B208CB">
          <w:delText xml:space="preserve">Science </w:delText>
        </w:r>
      </w:del>
      <w:ins w:id="618" w:author="Nicholas Didier" w:date="2013-11-08T10:35:00Z">
        <w:r w:rsidR="00B208CB">
          <w:t xml:space="preserve">science </w:t>
        </w:r>
      </w:ins>
      <w:del w:id="619" w:author="Nicholas Didier" w:date="2013-11-08T10:35:00Z">
        <w:r w:rsidDel="00B208CB">
          <w:delText xml:space="preserve">Centers </w:delText>
        </w:r>
      </w:del>
      <w:ins w:id="620" w:author="Nicholas Didier" w:date="2013-11-08T10:35:00Z">
        <w:r w:rsidR="00B208CB">
          <w:t xml:space="preserve">centers </w:t>
        </w:r>
      </w:ins>
      <w:del w:id="621" w:author="Nicholas Didier" w:date="2013-11-08T10:35:00Z">
        <w:r w:rsidDel="00B208CB">
          <w:delText xml:space="preserve">en </w:delText>
        </w:r>
      </w:del>
      <w:ins w:id="622" w:author="Nicholas Didier" w:date="2013-11-08T10:35:00Z">
        <w:r w:rsidR="00B208CB">
          <w:t>europ</w:t>
        </w:r>
        <w:r w:rsidR="00B208CB">
          <w:rPr>
            <w:rFonts w:ascii="Arial" w:hAnsi="Arial" w:cs="Arial"/>
          </w:rPr>
          <w:t>é</w:t>
        </w:r>
        <w:r w:rsidR="00B208CB">
          <w:t xml:space="preserve">ens </w:t>
        </w:r>
      </w:ins>
      <w:del w:id="623" w:author="Nicholas Didier" w:date="2013-11-08T10:35:00Z">
        <w:r w:rsidDel="00B208CB">
          <w:delText xml:space="preserve">Europe </w:delText>
        </w:r>
      </w:del>
      <w:r>
        <w:t xml:space="preserve">afin d’identifier un public représentatif susceptible d’être </w:t>
      </w:r>
      <w:ins w:id="624" w:author="Nicholas Didier" w:date="2013-11-08T10:35:00Z">
        <w:r w:rsidR="00B208CB">
          <w:t xml:space="preserve">comparable aux visiteurs potentiels du futur </w:t>
        </w:r>
      </w:ins>
      <w:del w:id="625" w:author="Nicholas Didier" w:date="2013-11-08T10:36:00Z">
        <w:r w:rsidDel="00B208CB">
          <w:delText xml:space="preserve">celui qui pourrait venir au </w:delText>
        </w:r>
      </w:del>
      <w:r>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t>la clientèle est t</w:t>
      </w:r>
      <w:r w:rsidR="00D32B8B">
        <w:t>rès variée</w:t>
      </w:r>
      <w:r>
        <w:t xml:space="preserve"> et ne se limite pas </w:t>
      </w:r>
      <w:r w:rsidR="008C2A59">
        <w:t>à un</w:t>
      </w:r>
      <w:r>
        <w:t xml:space="preserve"> type de clientèle bien défini</w:t>
      </w:r>
      <w:r w:rsidR="00D32B8B">
        <w:t>.</w:t>
      </w:r>
    </w:p>
    <w:p w14:paraId="4F0AC5E1" w14:textId="77777777" w:rsidR="00B208CB" w:rsidRDefault="00942B2F" w:rsidP="00ED3EA4">
      <w:pPr>
        <w:rPr>
          <w:ins w:id="626" w:author="Nicholas Didier" w:date="2013-11-08T10:49:00Z"/>
        </w:rPr>
      </w:pPr>
      <w:r>
        <w:t xml:space="preserve">En </w:t>
      </w:r>
      <w:del w:id="627" w:author="Nicholas Didier" w:date="2013-11-08T10:36:00Z">
        <w:r w:rsidDel="00B208CB">
          <w:delText xml:space="preserve">comparaison </w:delText>
        </w:r>
      </w:del>
      <w:ins w:id="628" w:author="Nicholas Didier" w:date="2013-11-08T10:36:00Z">
        <w:r w:rsidR="00B208CB">
          <w:t xml:space="preserve">comparant </w:t>
        </w:r>
      </w:ins>
      <w:r>
        <w:t>des différents rapports d’activité</w:t>
      </w:r>
      <w:r w:rsidR="004754FF">
        <w:rPr>
          <w:rStyle w:val="FootnoteReference"/>
        </w:rPr>
        <w:footnoteReference w:id="1"/>
      </w:r>
      <w:r>
        <w:t xml:space="preserve">, </w:t>
      </w:r>
      <w:ins w:id="629" w:author="Nicholas Didier" w:date="2013-11-08T10:42:00Z">
        <w:r w:rsidR="00B208CB">
          <w:t xml:space="preserve">on constate que </w:t>
        </w:r>
      </w:ins>
      <w:r>
        <w:t xml:space="preserve">les écoles représentent en moyenne environ 20% des visiteurs. </w:t>
      </w:r>
      <w:r w:rsidR="00B3667B">
        <w:t xml:space="preserve">Dans les </w:t>
      </w:r>
      <w:r w:rsidR="0091550C">
        <w:t xml:space="preserve">groupes scolaires qui visitent les </w:t>
      </w:r>
      <w:del w:id="630" w:author="Nicholas Didier" w:date="2013-11-08T10:38:00Z">
        <w:r w:rsidR="0091550C" w:rsidDel="00B208CB">
          <w:delText xml:space="preserve">Science </w:delText>
        </w:r>
      </w:del>
      <w:ins w:id="631" w:author="Nicholas Didier" w:date="2013-11-08T10:38:00Z">
        <w:r w:rsidR="00B208CB">
          <w:t xml:space="preserve">science </w:t>
        </w:r>
      </w:ins>
      <w:del w:id="632" w:author="Nicholas Didier" w:date="2013-11-08T10:38:00Z">
        <w:r w:rsidR="0091550C" w:rsidDel="00B208CB">
          <w:delText>Centers</w:delText>
        </w:r>
      </w:del>
      <w:ins w:id="633" w:author="Nicholas Didier" w:date="2013-11-08T10:38:00Z">
        <w:r w:rsidR="00B208CB">
          <w:t>centers</w:t>
        </w:r>
      </w:ins>
      <w:r w:rsidR="0091550C">
        <w:t xml:space="preserve">, l’enseignement </w:t>
      </w:r>
      <w:r w:rsidR="00B3667B">
        <w:t>secondaire</w:t>
      </w:r>
      <w:r w:rsidR="0091550C">
        <w:t xml:space="preserve"> domine avec un pourcentage </w:t>
      </w:r>
      <w:del w:id="634" w:author="Nicholas Didier" w:date="2013-09-03T16:23:00Z">
        <w:r w:rsidR="0091550C" w:rsidDel="00646AD2">
          <w:delText xml:space="preserve">en </w:delText>
        </w:r>
      </w:del>
      <w:r w:rsidR="0091550C">
        <w:t>de 50%, l’en</w:t>
      </w:r>
      <w:r w:rsidR="00B3667B">
        <w:t>seignement primaire représente autour des 30% et l’universitaire 20%</w:t>
      </w:r>
      <w:r w:rsidR="00D50A8B">
        <w:t xml:space="preserve"> (données du Nemo Science Center</w:t>
      </w:r>
      <w:del w:id="635" w:author="Nicholas Didier" w:date="2013-09-09T14:30:00Z">
        <w:r w:rsidR="00D50A8B" w:rsidDel="00B36B66">
          <w:delText xml:space="preserve">, </w:delText>
        </w:r>
      </w:del>
      <w:ins w:id="636" w:author="Nicholas Didier" w:date="2013-09-09T14:30:00Z">
        <w:r w:rsidR="00B36B66">
          <w:t xml:space="preserve">). </w:t>
        </w:r>
      </w:ins>
      <w:del w:id="637" w:author="Nicholas Didier" w:date="2013-09-09T14:31:00Z">
        <w:r w:rsidR="00D50A8B" w:rsidDel="00B36B66">
          <w:delText xml:space="preserve">les </w:delText>
        </w:r>
      </w:del>
      <w:ins w:id="638" w:author="Nicholas Didier" w:date="2013-09-09T14:31:00Z">
        <w:r w:rsidR="00B36B66">
          <w:t xml:space="preserve">Les </w:t>
        </w:r>
      </w:ins>
      <w:r w:rsidR="00D50A8B">
        <w:t xml:space="preserve">pourcentages varient sensiblement </w:t>
      </w:r>
      <w:del w:id="639" w:author="Nicholas Didier" w:date="2013-11-08T10:44:00Z">
        <w:r w:rsidR="00D50A8B" w:rsidDel="00B208CB">
          <w:delText>pour les</w:delText>
        </w:r>
      </w:del>
      <w:ins w:id="640" w:author="Nicholas Didier" w:date="2013-11-08T10:44:00Z">
        <w:r w:rsidR="00B208CB">
          <w:t>par</w:t>
        </w:r>
      </w:ins>
      <w:r w:rsidR="00D50A8B">
        <w:t xml:space="preserve"> </w:t>
      </w:r>
      <w:del w:id="641" w:author="Nicholas Didier" w:date="2013-11-08T10:44:00Z">
        <w:r w:rsidR="00D50A8B" w:rsidDel="00B208CB">
          <w:delText xml:space="preserve">autres </w:delText>
        </w:r>
      </w:del>
      <w:del w:id="642" w:author="Jean Calmes" w:date="2013-10-30T13:47:00Z">
        <w:r w:rsidR="00D50A8B" w:rsidDel="004F018C">
          <w:delText>musées</w:delText>
        </w:r>
      </w:del>
      <w:ins w:id="643" w:author="Jean Calmes" w:date="2013-10-30T13:47:00Z">
        <w:r w:rsidR="004F018C">
          <w:t>centre</w:t>
        </w:r>
        <w:del w:id="644" w:author="Nicholas Didier" w:date="2013-11-08T10:44:00Z">
          <w:r w:rsidR="004F018C" w:rsidDel="00B208CB">
            <w:delText>s</w:delText>
          </w:r>
        </w:del>
      </w:ins>
      <w:r w:rsidR="00D50A8B">
        <w:t xml:space="preserve">, mais la tendance reste </w:t>
      </w:r>
      <w:del w:id="645" w:author="Nicholas Didier" w:date="2013-11-08T10:44:00Z">
        <w:r w:rsidR="00D50A8B" w:rsidDel="00B208CB">
          <w:delText xml:space="preserve">semblable </w:delText>
        </w:r>
      </w:del>
      <w:ins w:id="646" w:author="Nicholas Didier" w:date="2013-11-08T10:44:00Z">
        <w:r w:rsidR="00B208CB">
          <w:t xml:space="preserve">similaire, </w:t>
        </w:r>
      </w:ins>
      <w:r w:rsidR="00D50A8B">
        <w:t>avec une prédominance des élèves du secondaire, suivi du primaire et des universitaires</w:t>
      </w:r>
      <w:del w:id="647" w:author="Nicholas Didier" w:date="2013-11-08T10:45:00Z">
        <w:r w:rsidR="00D50A8B" w:rsidDel="00B208CB">
          <w:delText>)</w:delText>
        </w:r>
        <w:r w:rsidR="00B3667B" w:rsidDel="00B208CB">
          <w:delText xml:space="preserve">, </w:delText>
        </w:r>
      </w:del>
      <w:ins w:id="648" w:author="Nicholas Didier" w:date="2013-11-08T10:45:00Z">
        <w:r w:rsidR="00B208CB">
          <w:t xml:space="preserve"> : </w:t>
        </w:r>
      </w:ins>
      <w:r w:rsidR="00B3667B">
        <w:t xml:space="preserve">des </w:t>
      </w:r>
      <w:r w:rsidR="00EB6733">
        <w:t xml:space="preserve">classes scolaires de tous les niveaux et de tous les âges </w:t>
      </w:r>
      <w:r w:rsidR="00D50A8B">
        <w:t xml:space="preserve">font </w:t>
      </w:r>
      <w:ins w:id="649" w:author="Nicholas Didier" w:date="2013-11-08T10:45:00Z">
        <w:r w:rsidR="00B208CB">
          <w:t xml:space="preserve">ainsi </w:t>
        </w:r>
      </w:ins>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w:t>
      </w:r>
      <w:del w:id="650" w:author="Nicholas Didier" w:date="2013-11-08T10:46:00Z">
        <w:r w:rsidR="00F06290" w:rsidDel="00B208CB">
          <w:delText xml:space="preserve">de la science </w:delText>
        </w:r>
      </w:del>
      <w:r w:rsidR="00F06290">
        <w:t xml:space="preserve">accueille </w:t>
      </w:r>
      <w:r w:rsidR="003215CB">
        <w:t xml:space="preserve">également </w:t>
      </w:r>
      <w:r w:rsidR="00F06290">
        <w:t xml:space="preserve">des classes </w:t>
      </w:r>
      <w:del w:id="651" w:author="Nicholas Didier" w:date="2013-11-08T10:46:00Z">
        <w:r w:rsidR="00F06290" w:rsidDel="00B208CB">
          <w:delText xml:space="preserve">scolaires </w:delText>
        </w:r>
      </w:del>
      <w:r w:rsidR="00B166E3">
        <w:t xml:space="preserve">allemandes et autrichiennes. </w:t>
      </w:r>
      <w:ins w:id="652" w:author="Nicholas Didier" w:date="2013-11-08T10:47:00Z">
        <w:r w:rsidR="00B208CB">
          <w:t>En l’absence de barri</w:t>
        </w:r>
        <w:r w:rsidR="00B208CB">
          <w:rPr>
            <w:rFonts w:ascii="Arial" w:hAnsi="Arial" w:cs="Arial"/>
          </w:rPr>
          <w:t>è</w:t>
        </w:r>
        <w:r w:rsidR="00B208CB">
          <w:t>re</w:t>
        </w:r>
      </w:ins>
      <w:ins w:id="653" w:author="Nicholas Didier" w:date="2013-11-08T10:48:00Z">
        <w:r w:rsidR="00B208CB">
          <w:t xml:space="preserve"> linguistique,</w:t>
        </w:r>
      </w:ins>
      <w:ins w:id="654" w:author="Nicholas Didier" w:date="2013-11-08T10:47:00Z">
        <w:r w:rsidR="00B208CB">
          <w:t xml:space="preserve"> </w:t>
        </w:r>
      </w:ins>
      <w:del w:id="655" w:author="Nicholas Didier" w:date="2013-11-08T10:47:00Z">
        <w:r w:rsidR="00B166E3" w:rsidDel="00B208CB">
          <w:delText xml:space="preserve">Une visite dans </w:delText>
        </w:r>
      </w:del>
      <w:ins w:id="656" w:author="Nicholas Didier" w:date="2013-11-08T10:48:00Z">
        <w:r w:rsidR="00B208CB">
          <w:t>u</w:t>
        </w:r>
      </w:ins>
      <w:del w:id="657" w:author="Nicholas Didier" w:date="2013-11-08T10:47:00Z">
        <w:r w:rsidR="00B166E3" w:rsidDel="00B208CB">
          <w:delText>u</w:delText>
        </w:r>
      </w:del>
      <w:r w:rsidR="00B166E3">
        <w:t xml:space="preserve">n </w:t>
      </w:r>
      <w:del w:id="658" w:author="Nicholas Didier" w:date="2013-11-08T10:47:00Z">
        <w:r w:rsidR="00B166E3" w:rsidDel="00B208CB">
          <w:delText xml:space="preserve">musée </w:delText>
        </w:r>
      </w:del>
      <w:ins w:id="659" w:author="Nicholas Didier" w:date="2013-11-08T10:47:00Z">
        <w:r w:rsidR="00B208CB">
          <w:t xml:space="preserve">centre </w:t>
        </w:r>
      </w:ins>
      <w:r w:rsidR="00B166E3">
        <w:t xml:space="preserve">interactif </w:t>
      </w:r>
      <w:del w:id="660" w:author="Nicholas Didier" w:date="2013-11-08T10:48:00Z">
        <w:r w:rsidR="00B166E3" w:rsidDel="00B208CB">
          <w:delText xml:space="preserve">(sans qu’il y ait une barrière de la langue) </w:delText>
        </w:r>
      </w:del>
      <w:r w:rsidR="00B166E3">
        <w:t>peut donc</w:t>
      </w:r>
      <w:r w:rsidR="003215CB">
        <w:t xml:space="preserve"> </w:t>
      </w:r>
      <w:del w:id="661" w:author="Nicholas Didier" w:date="2013-11-08T10:48:00Z">
        <w:r w:rsidR="003215CB" w:rsidDel="00B208CB">
          <w:delText>également</w:delText>
        </w:r>
        <w:r w:rsidR="00B166E3" w:rsidDel="00B208CB">
          <w:delText xml:space="preserve"> </w:delText>
        </w:r>
      </w:del>
      <w:r w:rsidR="00B166E3">
        <w:t>attirer des groupes scolaires de l’étranger</w:t>
      </w:r>
      <w:r w:rsidR="00D50A8B">
        <w:t>,</w:t>
      </w:r>
      <w:r w:rsidR="003215CB">
        <w:t xml:space="preserve"> </w:t>
      </w:r>
      <w:del w:id="662" w:author="Nicholas Didier" w:date="2013-09-09T14:32:00Z">
        <w:r w:rsidR="003215CB" w:rsidDel="00B36B66">
          <w:delText>bien que</w:delText>
        </w:r>
      </w:del>
      <w:ins w:id="663" w:author="Nicholas Didier" w:date="2013-09-09T14:32:00Z">
        <w:r w:rsidR="00B36B66">
          <w:t>m</w:t>
        </w:r>
        <w:r w:rsidR="00B36B66">
          <w:rPr>
            <w:rFonts w:ascii="Arial" w:hAnsi="Arial" w:cs="Arial"/>
          </w:rPr>
          <w:t>ê</w:t>
        </w:r>
        <w:r w:rsidR="00B36B66">
          <w:t>me si</w:t>
        </w:r>
      </w:ins>
      <w:r w:rsidR="003215CB">
        <w:t xml:space="preserve"> les systèmes éducatifs </w:t>
      </w:r>
      <w:del w:id="664" w:author="Nicholas Didier" w:date="2013-09-09T14:32:00Z">
        <w:r w:rsidR="003215CB" w:rsidDel="00B36B66">
          <w:delText xml:space="preserve">peuvent </w:delText>
        </w:r>
      </w:del>
      <w:r w:rsidR="003215CB">
        <w:t>différe</w:t>
      </w:r>
      <w:del w:id="665" w:author="Nicholas Didier" w:date="2013-09-09T14:32:00Z">
        <w:r w:rsidR="003215CB" w:rsidDel="00B36B66">
          <w:delText>r</w:delText>
        </w:r>
      </w:del>
      <w:ins w:id="666" w:author="Nicholas Didier" w:date="2013-09-09T14:32:00Z">
        <w:r w:rsidR="00B36B66">
          <w:t>nt</w:t>
        </w:r>
      </w:ins>
      <w:r w:rsidR="00B166E3">
        <w:t>.</w:t>
      </w:r>
      <w:r w:rsidR="003215CB">
        <w:t xml:space="preserve"> </w:t>
      </w:r>
    </w:p>
    <w:p w14:paraId="2D260B2A" w14:textId="37EF9565" w:rsidR="0091550C" w:rsidRDefault="003215CB" w:rsidP="00ED3EA4">
      <w:r>
        <w:t>La motivation des classes scolaires pour leurs visites est celle d</w:t>
      </w:r>
      <w:ins w:id="667" w:author="Nicholas Didier" w:date="2013-09-09T14:32:00Z">
        <w:r w:rsidR="00B36B66">
          <w:t>e compl</w:t>
        </w:r>
      </w:ins>
      <w:ins w:id="668" w:author="Nicholas Didier" w:date="2013-09-09T14:33:00Z">
        <w:r w:rsidR="00B36B66">
          <w:rPr>
            <w:rFonts w:ascii="Arial" w:hAnsi="Arial" w:cs="Arial"/>
          </w:rPr>
          <w:t>é</w:t>
        </w:r>
      </w:ins>
      <w:ins w:id="669" w:author="Nicholas Didier" w:date="2013-09-09T14:32:00Z">
        <w:r w:rsidR="00B36B66">
          <w:t xml:space="preserve">ter </w:t>
        </w:r>
      </w:ins>
      <w:del w:id="670" w:author="Nicholas Didier" w:date="2013-09-09T14:33:00Z">
        <w:r w:rsidDel="00B36B66">
          <w:delText xml:space="preserve">’apprendre </w:delText>
        </w:r>
      </w:del>
      <w:ins w:id="671" w:author="Nicholas Didier" w:date="2013-09-09T14:33:00Z">
        <w:r w:rsidR="00B36B66">
          <w:t xml:space="preserve">l’apprentissage </w:t>
        </w:r>
      </w:ins>
      <w:r>
        <w:t xml:space="preserve">et </w:t>
      </w:r>
      <w:del w:id="672" w:author="Nicholas Didier" w:date="2013-09-09T14:33:00Z">
        <w:r w:rsidDel="00B36B66">
          <w:delText xml:space="preserve">de </w:delText>
        </w:r>
      </w:del>
      <w:ins w:id="673" w:author="Nicholas Didier" w:date="2013-09-09T14:33:00Z">
        <w:r w:rsidR="00B36B66">
          <w:t>l</w:t>
        </w:r>
      </w:ins>
      <w:ins w:id="674" w:author="Nicholas Didier" w:date="2013-11-08T10:49:00Z">
        <w:r w:rsidR="00B208CB">
          <w:t>a</w:t>
        </w:r>
      </w:ins>
      <w:ins w:id="675" w:author="Nicholas Didier" w:date="2013-09-09T14:33:00Z">
        <w:r w:rsidR="00B36B66">
          <w:t xml:space="preserve"> </w:t>
        </w:r>
      </w:ins>
      <w:r>
        <w:t>compr</w:t>
      </w:r>
      <w:ins w:id="676" w:author="Nicholas Didier" w:date="2013-09-09T14:33:00Z">
        <w:r w:rsidR="00B36B66">
          <w:rPr>
            <w:rFonts w:ascii="Arial" w:hAnsi="Arial" w:cs="Arial"/>
          </w:rPr>
          <w:t>é</w:t>
        </w:r>
      </w:ins>
      <w:del w:id="677" w:author="Nicholas Didier" w:date="2013-09-09T14:33:00Z">
        <w:r w:rsidDel="00B36B66">
          <w:delText>endre</w:delText>
        </w:r>
      </w:del>
      <w:ins w:id="678" w:author="Nicholas Didier" w:date="2013-09-09T14:33:00Z">
        <w:r w:rsidR="00B36B66">
          <w:t>hension</w:t>
        </w:r>
      </w:ins>
      <w:r>
        <w:t xml:space="preserve"> </w:t>
      </w:r>
      <w:del w:id="679" w:author="Nicholas Didier" w:date="2013-09-09T14:34:00Z">
        <w:r w:rsidDel="00B36B66">
          <w:delText>à travers les cours proposés tout comme le Science Center en lui-même</w:delText>
        </w:r>
      </w:del>
      <w:ins w:id="680" w:author="Nicholas Didier" w:date="2013-09-09T14:34:00Z">
        <w:r w:rsidR="00B36B66">
          <w:t>p</w:t>
        </w:r>
        <w:r w:rsidR="00B36B66">
          <w:rPr>
            <w:rFonts w:ascii="Arial" w:hAnsi="Arial" w:cs="Arial"/>
          </w:rPr>
          <w:t>é</w:t>
        </w:r>
        <w:r w:rsidR="00B36B66">
          <w:t>dagogique</w:t>
        </w:r>
      </w:ins>
      <w:r>
        <w:t xml:space="preserve">. D’une part la visite </w:t>
      </w:r>
      <w:del w:id="681" w:author="Nicholas Didier" w:date="2013-11-08T10:51:00Z">
        <w:r w:rsidDel="00B208CB">
          <w:delText xml:space="preserve">vient </w:delText>
        </w:r>
      </w:del>
      <w:ins w:id="682" w:author="Nicholas Didier" w:date="2013-11-08T10:51:00Z">
        <w:r w:rsidR="00B208CB">
          <w:t xml:space="preserve">perfectionne et enrichit </w:t>
        </w:r>
      </w:ins>
      <w:del w:id="683" w:author="Nicholas Didier" w:date="2013-11-08T10:51:00Z">
        <w:r w:rsidDel="00B208CB">
          <w:delText xml:space="preserve">compléter </w:delText>
        </w:r>
      </w:del>
      <w:r>
        <w:t>le programme scolaire suivi à l’</w:t>
      </w:r>
      <w:r w:rsidR="003D7F55">
        <w:t>école</w:t>
      </w:r>
      <w:del w:id="684" w:author="Nicholas Didier" w:date="2013-09-09T14:34:00Z">
        <w:r w:rsidR="003D7F55" w:rsidDel="00B36B66">
          <w:delText xml:space="preserve">, </w:delText>
        </w:r>
      </w:del>
      <w:ins w:id="685" w:author="Nicholas Didier" w:date="2013-09-09T14:34:00Z">
        <w:r w:rsidR="00B36B66">
          <w:t xml:space="preserve"> : </w:t>
        </w:r>
      </w:ins>
      <w:r w:rsidR="003D7F55">
        <w:t xml:space="preserve">dans ce cadre les classes scolaires </w:t>
      </w:r>
      <w:del w:id="686" w:author="Nicholas Didier" w:date="2013-11-08T10:52:00Z">
        <w:r w:rsidR="003D7F55" w:rsidDel="00B208CB">
          <w:delText>font d</w:delText>
        </w:r>
      </w:del>
      <w:ins w:id="687" w:author="Nicholas Didier" w:date="2013-11-08T10:52:00Z">
        <w:r w:rsidR="00B208CB">
          <w:t>l</w:t>
        </w:r>
      </w:ins>
      <w:r w:rsidR="003D7F55">
        <w:t xml:space="preserve">es visites </w:t>
      </w:r>
      <w:ins w:id="688" w:author="Nicholas Didier" w:date="2013-11-08T10:52:00Z">
        <w:r w:rsidR="00B208CB">
          <w:t xml:space="preserve">sont </w:t>
        </w:r>
      </w:ins>
      <w:del w:id="689" w:author="Nicholas Didier" w:date="2013-11-08T10:53:00Z">
        <w:r w:rsidR="003D7F55" w:rsidDel="00B208CB">
          <w:delText xml:space="preserve">davantage </w:delText>
        </w:r>
      </w:del>
      <w:r w:rsidR="003D7F55">
        <w:t xml:space="preserve">détaillées </w:t>
      </w:r>
      <w:ins w:id="690" w:author="Nicholas Didier" w:date="2013-11-08T10:53:00Z">
        <w:r w:rsidR="00B208CB">
          <w:t xml:space="preserve">davantage </w:t>
        </w:r>
      </w:ins>
      <w:r w:rsidR="003D7F55">
        <w:t>avec des explications plus poussés des différentes stations d’expérimentations</w:t>
      </w:r>
      <w:ins w:id="691" w:author="Nicholas Didier" w:date="2013-11-08T10:53:00Z">
        <w:r w:rsidR="00B208CB">
          <w:t xml:space="preserve">. </w:t>
        </w:r>
      </w:ins>
      <w:del w:id="692" w:author="Nicholas Didier" w:date="2013-11-08T10:54:00Z">
        <w:r w:rsidR="003D7F55" w:rsidDel="00B208CB">
          <w:delText xml:space="preserve"> et des cours en </w:delText>
        </w:r>
      </w:del>
      <w:ins w:id="693" w:author="Nicholas Didier" w:date="2013-11-08T10:54:00Z">
        <w:r w:rsidR="00B208CB">
          <w:t xml:space="preserve">En </w:t>
        </w:r>
      </w:ins>
      <w:r w:rsidR="003D7F55">
        <w:t xml:space="preserve">fonction du thème choisi, </w:t>
      </w:r>
      <w:ins w:id="694" w:author="Nicholas Didier" w:date="2013-11-08T10:54:00Z">
        <w:r w:rsidR="00B208CB">
          <w:t>des ateliers mettent l’</w:t>
        </w:r>
      </w:ins>
      <w:del w:id="695" w:author="Nicholas Didier" w:date="2013-11-08T10:55:00Z">
        <w:r w:rsidR="003D7F55" w:rsidDel="00B208CB">
          <w:delText xml:space="preserve">avec par exemple </w:delText>
        </w:r>
      </w:del>
      <w:del w:id="696" w:author="Nicholas Didier" w:date="2013-09-03T16:24:00Z">
        <w:r w:rsidR="00D50A8B" w:rsidDel="00D41F22">
          <w:delText xml:space="preserve">avec </w:delText>
        </w:r>
      </w:del>
      <w:del w:id="697" w:author="Nicholas Didier" w:date="2013-11-08T10:55:00Z">
        <w:r w:rsidR="003D7F55" w:rsidDel="00B208CB">
          <w:delText xml:space="preserve">un </w:delText>
        </w:r>
      </w:del>
      <w:r w:rsidR="003D7F55">
        <w:t xml:space="preserve">accent sur l’électricité, le recyclage, l’énergie, </w:t>
      </w:r>
      <w:ins w:id="698" w:author="Nicholas Didier" w:date="2013-09-09T14:35:00Z">
        <w:r w:rsidR="00B36B66">
          <w:t xml:space="preserve">l’environnement, </w:t>
        </w:r>
      </w:ins>
      <w:r w:rsidR="003D7F55">
        <w:t xml:space="preserve">etc. Ces visites proposent bien </w:t>
      </w:r>
      <w:del w:id="699" w:author="Jean Calmes" w:date="2013-10-30T13:53:00Z">
        <w:r w:rsidR="003D7F55" w:rsidDel="00D12192">
          <w:delText xml:space="preserve">sur </w:delText>
        </w:r>
      </w:del>
      <w:ins w:id="700" w:author="Jean Calmes" w:date="2013-10-30T13:53:00Z">
        <w:del w:id="701" w:author="Nicholas Didier" w:date="2013-11-08T10:55:00Z">
          <w:r w:rsidR="00D12192" w:rsidDel="00B208CB">
            <w:delText xml:space="preserve">sûr </w:delText>
          </w:r>
        </w:del>
      </w:ins>
      <w:ins w:id="702" w:author="Nicholas Didier" w:date="2013-11-08T10:56:00Z">
        <w:r w:rsidR="00B208CB">
          <w:rPr>
            <w:rFonts w:ascii="Arial" w:hAnsi="Arial" w:cs="Arial"/>
          </w:rPr>
          <w:t>é</w:t>
        </w:r>
      </w:ins>
      <w:ins w:id="703" w:author="Nicholas Didier" w:date="2013-11-08T10:55:00Z">
        <w:r w:rsidR="00B208CB">
          <w:t xml:space="preserve">videmment </w:t>
        </w:r>
      </w:ins>
      <w:r w:rsidR="003D7F55">
        <w:t>des programmes adaptés au niveau de formation. D</w:t>
      </w:r>
      <w:r>
        <w:t xml:space="preserve">’autre part, </w:t>
      </w:r>
      <w:r w:rsidR="0091550C">
        <w:t xml:space="preserve">les écoles peuvent </w:t>
      </w:r>
      <w:ins w:id="704" w:author="Nicholas Didier" w:date="2013-11-08T10:56:00Z">
        <w:r w:rsidR="00B208CB">
          <w:t xml:space="preserve">aussi </w:t>
        </w:r>
      </w:ins>
      <w:r w:rsidR="0091550C">
        <w:t>effectuer</w:t>
      </w:r>
      <w:r>
        <w:t xml:space="preserve"> une excursion</w:t>
      </w:r>
      <w:r w:rsidR="003D7F55">
        <w:t xml:space="preserve"> plus</w:t>
      </w:r>
      <w:r>
        <w:t xml:space="preserve"> ludique</w:t>
      </w:r>
      <w:r w:rsidR="003D7F55">
        <w:t xml:space="preserve"> </w:t>
      </w:r>
      <w:del w:id="705" w:author="Nicholas Didier" w:date="2013-09-09T14:35:00Z">
        <w:r w:rsidR="003D7F55" w:rsidDel="00FC642A">
          <w:delText xml:space="preserve">pour </w:delText>
        </w:r>
      </w:del>
      <w:ins w:id="706" w:author="Nicholas Didier" w:date="2013-09-09T14:35:00Z">
        <w:r w:rsidR="00FC642A">
          <w:t xml:space="preserve">avec </w:t>
        </w:r>
      </w:ins>
      <w:r w:rsidR="003D7F55">
        <w:t xml:space="preserve">les </w:t>
      </w:r>
      <w:r w:rsidR="003D7F55">
        <w:lastRenderedPageBreak/>
        <w:t xml:space="preserve">élèves </w:t>
      </w:r>
      <w:del w:id="707" w:author="Nicholas Didier" w:date="2013-09-09T14:36:00Z">
        <w:r w:rsidR="003D7F55" w:rsidDel="00FC642A">
          <w:delText xml:space="preserve">où </w:delText>
        </w:r>
      </w:del>
      <w:ins w:id="708" w:author="Nicholas Didier" w:date="2013-09-09T14:36:00Z">
        <w:r w:rsidR="00FC642A">
          <w:t xml:space="preserve">pour lesquels </w:t>
        </w:r>
      </w:ins>
      <w:r w:rsidR="003D7F55">
        <w:t>le volet loisir prend plus de place</w:t>
      </w:r>
      <w:del w:id="709" w:author="Nicholas Didier" w:date="2013-09-09T14:36:00Z">
        <w:r w:rsidR="003D7F55" w:rsidDel="00FC642A">
          <w:delText xml:space="preserve">, </w:delText>
        </w:r>
      </w:del>
      <w:ins w:id="710" w:author="Nicholas Didier" w:date="2013-09-09T14:36:00Z">
        <w:r w:rsidR="00FC642A">
          <w:t xml:space="preserve"> : </w:t>
        </w:r>
      </w:ins>
      <w:r w:rsidR="003D7F55">
        <w:t>dans ce cas</w:t>
      </w:r>
      <w:ins w:id="711" w:author="Nicholas Didier" w:date="2013-11-08T10:56:00Z">
        <w:r w:rsidR="00B208CB">
          <w:t>,</w:t>
        </w:r>
      </w:ins>
      <w:r w:rsidR="003D7F55">
        <w:t xml:space="preserve"> </w:t>
      </w:r>
      <w:del w:id="712" w:author="Nicholas Didier" w:date="2013-11-08T10:57:00Z">
        <w:r w:rsidR="003D7F55" w:rsidDel="00B208CB">
          <w:delText xml:space="preserve">les </w:delText>
        </w:r>
      </w:del>
      <w:ins w:id="713" w:author="Nicholas Didier" w:date="2013-11-08T10:57:00Z">
        <w:r w:rsidR="00B208CB">
          <w:t xml:space="preserve">la </w:t>
        </w:r>
      </w:ins>
      <w:del w:id="714" w:author="Nicholas Didier" w:date="2013-11-08T10:57:00Z">
        <w:r w:rsidR="003D7F55" w:rsidDel="00B208CB">
          <w:delText xml:space="preserve">écoles </w:delText>
        </w:r>
      </w:del>
      <w:ins w:id="715" w:author="Nicholas Didier" w:date="2013-11-08T10:57:00Z">
        <w:r w:rsidR="00B208CB">
          <w:t xml:space="preserve">classe </w:t>
        </w:r>
      </w:ins>
      <w:del w:id="716" w:author="Nicholas Didier" w:date="2013-11-08T10:57:00Z">
        <w:r w:rsidR="003D7F55" w:rsidDel="00B208CB">
          <w:delText xml:space="preserve">ont </w:delText>
        </w:r>
      </w:del>
      <w:ins w:id="717" w:author="Nicholas Didier" w:date="2013-11-08T10:57:00Z">
        <w:r w:rsidR="00B208CB">
          <w:t xml:space="preserve">faitt </w:t>
        </w:r>
      </w:ins>
      <w:r w:rsidR="003D7F55">
        <w:t xml:space="preserve">une visite libre du Science Center </w:t>
      </w:r>
      <w:del w:id="718" w:author="Nicholas Didier" w:date="2013-09-09T14:37:00Z">
        <w:r w:rsidR="0091550C" w:rsidDel="00FC642A">
          <w:delText>où</w:delText>
        </w:r>
        <w:r w:rsidR="003D7F55" w:rsidDel="00FC642A">
          <w:delText xml:space="preserve"> </w:delText>
        </w:r>
      </w:del>
      <w:ins w:id="719" w:author="Nicholas Didier" w:date="2013-09-09T14:37:00Z">
        <w:r w:rsidR="00FC642A">
          <w:t xml:space="preserve">et </w:t>
        </w:r>
      </w:ins>
      <w:r w:rsidR="003D7F55">
        <w:t>les élèves</w:t>
      </w:r>
      <w:ins w:id="720" w:author="Nicholas Didier" w:date="2013-11-08T10:57:00Z">
        <w:r w:rsidR="00B208CB">
          <w:t>, laiss</w:t>
        </w:r>
        <w:r w:rsidR="00B208CB">
          <w:rPr>
            <w:rFonts w:ascii="Arial" w:hAnsi="Arial" w:cs="Arial"/>
          </w:rPr>
          <w:t>é</w:t>
        </w:r>
        <w:r w:rsidR="00B208CB">
          <w:t xml:space="preserve">s </w:t>
        </w:r>
        <w:r w:rsidR="00B208CB">
          <w:rPr>
            <w:rFonts w:ascii="Arial" w:hAnsi="Arial" w:cs="Arial"/>
          </w:rPr>
          <w:t>à eux-m</w:t>
        </w:r>
      </w:ins>
      <w:ins w:id="721" w:author="Nicholas Didier" w:date="2013-11-08T10:58:00Z">
        <w:r w:rsidR="00B208CB">
          <w:rPr>
            <w:rFonts w:ascii="Arial" w:hAnsi="Arial" w:cs="Arial"/>
          </w:rPr>
          <w:t>ê</w:t>
        </w:r>
      </w:ins>
      <w:ins w:id="722" w:author="Nicholas Didier" w:date="2013-11-08T10:57:00Z">
        <w:r w:rsidR="00B208CB">
          <w:rPr>
            <w:rFonts w:ascii="Arial" w:hAnsi="Arial" w:cs="Arial"/>
          </w:rPr>
          <w:t>mes</w:t>
        </w:r>
        <w:r w:rsidR="00B208CB">
          <w:t xml:space="preserve"> </w:t>
        </w:r>
      </w:ins>
      <w:del w:id="723" w:author="Nicholas Didier" w:date="2013-11-08T10:58:00Z">
        <w:r w:rsidR="003D7F55" w:rsidDel="00B208CB">
          <w:delText xml:space="preserve"> </w:delText>
        </w:r>
      </w:del>
      <w:r w:rsidR="0091550C">
        <w:t xml:space="preserve">peuvent </w:t>
      </w:r>
      <w:ins w:id="724" w:author="Nicholas Didier" w:date="2013-11-08T10:58:00Z">
        <w:r w:rsidR="00B208CB">
          <w:t>d</w:t>
        </w:r>
        <w:r w:rsidR="00B208CB">
          <w:rPr>
            <w:rFonts w:ascii="Arial" w:hAnsi="Arial" w:cs="Arial"/>
          </w:rPr>
          <w:t>é</w:t>
        </w:r>
        <w:r w:rsidR="00B208CB">
          <w:t xml:space="preserve">couvrir et </w:t>
        </w:r>
      </w:ins>
      <w:r w:rsidR="0091550C">
        <w:t xml:space="preserve">apprendre par </w:t>
      </w:r>
      <w:del w:id="725" w:author="Nicholas Didier" w:date="2013-11-08T10:58:00Z">
        <w:r w:rsidR="0091550C" w:rsidDel="00B208CB">
          <w:delText>eux-mêmes</w:delText>
        </w:r>
      </w:del>
      <w:ins w:id="726" w:author="Nicholas Didier" w:date="2013-11-08T10:58:00Z">
        <w:r w:rsidR="00B208CB">
          <w:t>le</w:t>
        </w:r>
      </w:ins>
      <w:ins w:id="727" w:author="Nicholas Didier" w:date="2013-11-08T10:59:00Z">
        <w:r w:rsidR="00B208CB">
          <w:t>u</w:t>
        </w:r>
      </w:ins>
      <w:ins w:id="728" w:author="Nicholas Didier" w:date="2013-11-08T10:58:00Z">
        <w:r w:rsidR="00B208CB">
          <w:t>r</w:t>
        </w:r>
      </w:ins>
      <w:ins w:id="729" w:author="Nicholas Didier" w:date="2013-11-08T10:59:00Z">
        <w:r w:rsidR="00B208CB">
          <w:t xml:space="preserve"> propre initiative</w:t>
        </w:r>
      </w:ins>
      <w:r w:rsidR="0091550C">
        <w:t xml:space="preserve">, avec </w:t>
      </w:r>
      <w:ins w:id="730" w:author="Nicholas Didier" w:date="2013-09-09T14:37:00Z">
        <w:r w:rsidR="00FC642A">
          <w:t xml:space="preserve">par exemple </w:t>
        </w:r>
      </w:ins>
      <w:r w:rsidR="0091550C">
        <w:t>un support écrit qui aide à la compréhension</w:t>
      </w:r>
      <w:del w:id="731" w:author="Nicholas Didier" w:date="2013-09-09T14:37:00Z">
        <w:r w:rsidR="0091550C" w:rsidDel="00FC642A">
          <w:delText xml:space="preserve"> par exemple</w:delText>
        </w:r>
      </w:del>
      <w:r w:rsidR="0091550C">
        <w:t xml:space="preserve">. </w:t>
      </w:r>
    </w:p>
    <w:p w14:paraId="27871184" w14:textId="305929E9" w:rsidR="00ED3EA4" w:rsidRDefault="00B166E3" w:rsidP="00ED3EA4">
      <w:r>
        <w:t>L</w:t>
      </w:r>
      <w:r w:rsidR="00ED3EA4">
        <w:t xml:space="preserve">es </w:t>
      </w:r>
      <w:del w:id="732" w:author="Nicholas Didier" w:date="2013-11-08T10:59:00Z">
        <w:r w:rsidR="00ED3EA4" w:rsidDel="00B208CB">
          <w:delText xml:space="preserve">musées </w:delText>
        </w:r>
      </w:del>
      <w:ins w:id="733" w:author="Nicholas Didier" w:date="2013-11-08T10:59:00Z">
        <w:r w:rsidR="00B208CB">
          <w:t xml:space="preserve">centres </w:t>
        </w:r>
      </w:ins>
      <w:r w:rsidR="00ED3EA4">
        <w:t>attirent</w:t>
      </w:r>
      <w:r w:rsidR="00F06290">
        <w:t xml:space="preserve"> naturellement</w:t>
      </w:r>
      <w:r w:rsidR="00ED3EA4">
        <w:t xml:space="preserve"> beaucoup de familles</w:t>
      </w:r>
      <w:r w:rsidR="005B0AD1">
        <w:t xml:space="preserve">. </w:t>
      </w:r>
      <w:ins w:id="734" w:author="Nicholas Didier" w:date="2013-11-08T11:00:00Z">
        <w:r w:rsidR="00B208CB">
          <w:t xml:space="preserve">Avec une moyenne d’environ 60% </w:t>
        </w:r>
      </w:ins>
      <w:del w:id="735" w:author="Nicholas Didier" w:date="2013-11-08T10:59:00Z">
        <w:r w:rsidR="005B0AD1" w:rsidDel="00B208CB">
          <w:delText>Les familles</w:delText>
        </w:r>
      </w:del>
      <w:ins w:id="736" w:author="Nicholas Didier" w:date="2013-11-08T11:00:00Z">
        <w:r w:rsidR="00B208CB">
          <w:t>e</w:t>
        </w:r>
      </w:ins>
      <w:ins w:id="737" w:author="Nicholas Didier" w:date="2013-11-08T10:59:00Z">
        <w:r w:rsidR="00B208CB">
          <w:t>lles</w:t>
        </w:r>
      </w:ins>
      <w:r w:rsidR="005B0AD1">
        <w:t xml:space="preserve"> représentent </w:t>
      </w:r>
      <w:del w:id="738" w:author="Nicholas Didier" w:date="2013-11-08T11:01:00Z">
        <w:r w:rsidR="005B0AD1" w:rsidDel="00B208CB">
          <w:delText xml:space="preserve">généralement </w:delText>
        </w:r>
      </w:del>
      <w:r w:rsidR="005B0AD1">
        <w:t>la majorité des visiteurs</w:t>
      </w:r>
      <w:ins w:id="739" w:author="Nicholas Didier" w:date="2013-11-08T11:01:00Z">
        <w:r w:rsidR="00B208CB">
          <w:t xml:space="preserve">. </w:t>
        </w:r>
      </w:ins>
      <w:ins w:id="740" w:author="Nicholas Didier" w:date="2013-11-08T11:02:00Z">
        <w:r w:rsidR="00B208CB">
          <w:t>Cette cat</w:t>
        </w:r>
      </w:ins>
      <w:ins w:id="741" w:author="Nicholas Didier" w:date="2013-11-08T11:03:00Z">
        <w:r w:rsidR="00B208CB">
          <w:rPr>
            <w:rFonts w:ascii="Arial" w:hAnsi="Arial" w:cs="Arial"/>
          </w:rPr>
          <w:t>é</w:t>
        </w:r>
      </w:ins>
      <w:ins w:id="742" w:author="Nicholas Didier" w:date="2013-11-08T11:02:00Z">
        <w:r w:rsidR="00B208CB">
          <w:t>gorie est tr</w:t>
        </w:r>
      </w:ins>
      <w:ins w:id="743" w:author="Nicholas Didier" w:date="2013-11-08T11:03:00Z">
        <w:r w:rsidR="00B208CB">
          <w:rPr>
            <w:rFonts w:ascii="Arial" w:hAnsi="Arial" w:cs="Arial"/>
          </w:rPr>
          <w:t>è</w:t>
        </w:r>
      </w:ins>
      <w:ins w:id="744" w:author="Nicholas Didier" w:date="2013-11-08T11:02:00Z">
        <w:r w:rsidR="00B208CB">
          <w:t xml:space="preserve">s diverse : </w:t>
        </w:r>
      </w:ins>
      <w:ins w:id="745" w:author="Nicholas Didier" w:date="2013-11-08T11:03:00Z">
        <w:r w:rsidR="00B208CB">
          <w:t>on y retrouve</w:t>
        </w:r>
      </w:ins>
      <w:del w:id="746" w:author="Nicholas Didier" w:date="2013-11-08T11:01:00Z">
        <w:r w:rsidR="003215CB" w:rsidDel="00B208CB">
          <w:delText xml:space="preserve"> </w:delText>
        </w:r>
      </w:del>
      <w:del w:id="747" w:author="Nicholas Didier" w:date="2013-11-08T10:59:00Z">
        <w:r w:rsidR="003215CB" w:rsidDel="00B208CB">
          <w:delText>pour les Science Centers</w:delText>
        </w:r>
        <w:r w:rsidR="00D50A8B" w:rsidDel="00B208CB">
          <w:delText xml:space="preserve"> </w:delText>
        </w:r>
      </w:del>
      <w:del w:id="748" w:author="Nicholas Didier" w:date="2013-11-08T11:00:00Z">
        <w:r w:rsidR="00D50A8B" w:rsidDel="00B208CB">
          <w:delText>avec une moyenne d’environ 60%</w:delText>
        </w:r>
      </w:del>
      <w:del w:id="749" w:author="Nicholas Didier" w:date="2013-11-08T11:01:00Z">
        <w:r w:rsidR="005B0AD1" w:rsidDel="00B208CB">
          <w:delText>,</w:delText>
        </w:r>
      </w:del>
      <w:r w:rsidR="005B0AD1">
        <w:t xml:space="preserve"> </w:t>
      </w:r>
      <w:del w:id="750" w:author="Nicholas Didier" w:date="2013-11-08T11:01:00Z">
        <w:r w:rsidR="005B0AD1" w:rsidDel="00B208CB">
          <w:delText xml:space="preserve">que ce soient </w:delText>
        </w:r>
      </w:del>
      <w:r w:rsidR="005B0AD1">
        <w:t>des familles nombreuses, monoparentales, accompagnées de</w:t>
      </w:r>
      <w:del w:id="751" w:author="Nicholas Didier" w:date="2013-11-08T11:02:00Z">
        <w:r w:rsidR="005B0AD1" w:rsidDel="00B208CB">
          <w:delText>s</w:delText>
        </w:r>
      </w:del>
      <w:r w:rsidR="005B0AD1">
        <w:t xml:space="preserve"> grands-parents, ou les familles composées. </w:t>
      </w:r>
      <w:r w:rsidR="00A67FF9">
        <w:t>En analysant les différentes impressions laissé</w:t>
      </w:r>
      <w:r w:rsidR="009A3AA2">
        <w:t>e</w:t>
      </w:r>
      <w:r w:rsidR="00A67FF9">
        <w:t xml:space="preserve">s par les </w:t>
      </w:r>
      <w:del w:id="752" w:author="Nicholas Didier" w:date="2013-11-08T11:03:00Z">
        <w:r w:rsidR="00A67FF9" w:rsidDel="00B208CB">
          <w:delText xml:space="preserve">clients </w:delText>
        </w:r>
      </w:del>
      <w:ins w:id="753" w:author="Nicholas Didier" w:date="2013-11-08T11:03:00Z">
        <w:r w:rsidR="00B208CB">
          <w:t xml:space="preserve">viviteurs </w:t>
        </w:r>
      </w:ins>
      <w:r w:rsidR="00A67FF9">
        <w:t xml:space="preserve">(articles de </w:t>
      </w:r>
      <w:del w:id="754" w:author="Nicholas Didier" w:date="2013-09-09T14:38:00Z">
        <w:r w:rsidR="00A67FF9" w:rsidDel="00F1016C">
          <w:delText>journaux</w:delText>
        </w:r>
      </w:del>
      <w:ins w:id="755" w:author="Nicholas Didier" w:date="2013-09-09T14:38:00Z">
        <w:r w:rsidR="00F1016C">
          <w:t>presse</w:t>
        </w:r>
      </w:ins>
      <w:r w:rsidR="00A67FF9">
        <w:t xml:space="preserve">, </w:t>
      </w:r>
      <w:r w:rsidR="009A3AA2">
        <w:t>recommandations</w:t>
      </w:r>
      <w:r w:rsidR="00A67FF9">
        <w:t xml:space="preserve">, commentaires sur des sites d’évaluation comme </w:t>
      </w:r>
      <w:del w:id="756" w:author="Nicholas Didier" w:date="2013-09-09T14:48:00Z">
        <w:r w:rsidR="00A67FF9" w:rsidDel="003F7E33">
          <w:delText xml:space="preserve">trip </w:delText>
        </w:r>
      </w:del>
      <w:ins w:id="757" w:author="Nicholas Didier" w:date="2013-09-09T14:48:00Z">
        <w:r w:rsidR="003F7E33">
          <w:t>Trip</w:t>
        </w:r>
      </w:ins>
      <w:del w:id="758" w:author="Nicholas Didier" w:date="2013-09-09T14:48:00Z">
        <w:r w:rsidR="00A67FF9" w:rsidDel="003F7E33">
          <w:delText>advisor</w:delText>
        </w:r>
      </w:del>
      <w:ins w:id="759" w:author="Nicholas Didier" w:date="2013-09-09T14:48:00Z">
        <w:r w:rsidR="003F7E33">
          <w:t>Advisor</w:t>
        </w:r>
      </w:ins>
      <w:r w:rsidR="00A67FF9">
        <w:t xml:space="preserve">, etc.), nous constatons que la motivation </w:t>
      </w:r>
      <w:del w:id="760" w:author="Nicholas Didier" w:date="2013-09-09T14:48:00Z">
        <w:r w:rsidR="00A67FF9" w:rsidDel="003F7E33">
          <w:delText xml:space="preserve">des parents </w:delText>
        </w:r>
      </w:del>
      <w:r w:rsidR="00A67FF9">
        <w:t xml:space="preserve">prédominante </w:t>
      </w:r>
      <w:ins w:id="761" w:author="Nicholas Didier" w:date="2013-09-09T14:48:00Z">
        <w:r w:rsidR="003F7E33">
          <w:t xml:space="preserve">des parents </w:t>
        </w:r>
      </w:ins>
      <w:r w:rsidR="00A67FF9">
        <w:t xml:space="preserve">est celle de </w:t>
      </w:r>
      <w:del w:id="762" w:author="Nicholas Didier" w:date="2013-09-09T14:49:00Z">
        <w:r w:rsidR="00A67FF9" w:rsidDel="003F7E33">
          <w:delText>fair</w:delText>
        </w:r>
        <w:r w:rsidR="00EB62C2" w:rsidDel="003F7E33">
          <w:delText xml:space="preserve">e </w:delText>
        </w:r>
      </w:del>
      <w:ins w:id="763" w:author="Nicholas Didier" w:date="2013-09-09T14:49:00Z">
        <w:r w:rsidR="003F7E33">
          <w:t>r</w:t>
        </w:r>
        <w:r w:rsidR="003F7E33">
          <w:rPr>
            <w:rFonts w:ascii="Arial" w:hAnsi="Arial" w:cs="Arial"/>
          </w:rPr>
          <w:t>é</w:t>
        </w:r>
        <w:r w:rsidR="003F7E33">
          <w:t xml:space="preserve">ussir </w:t>
        </w:r>
      </w:ins>
      <w:r w:rsidR="00EB62C2">
        <w:t xml:space="preserve">une </w:t>
      </w:r>
      <w:del w:id="764" w:author="Nicholas Didier" w:date="2013-09-09T14:52:00Z">
        <w:r w:rsidR="00EB62C2" w:rsidDel="003F7E33">
          <w:delText xml:space="preserve">activité </w:delText>
        </w:r>
      </w:del>
      <w:ins w:id="765" w:author="Nicholas Didier" w:date="2013-09-09T14:52:00Z">
        <w:r w:rsidR="003F7E33">
          <w:t xml:space="preserve">journée </w:t>
        </w:r>
      </w:ins>
      <w:r w:rsidR="00EB62C2">
        <w:t xml:space="preserve">amusante mais également </w:t>
      </w:r>
      <w:del w:id="766" w:author="Nicholas Didier" w:date="2013-11-08T11:04:00Z">
        <w:r w:rsidR="00EB62C2" w:rsidDel="00B208CB">
          <w:delText>constructive</w:delText>
        </w:r>
      </w:del>
      <w:ins w:id="767" w:author="Nicholas Didier" w:date="2013-11-08T11:04:00Z">
        <w:r w:rsidR="00B208CB">
          <w:t>instructive</w:t>
        </w:r>
      </w:ins>
      <w:r w:rsidR="00A67FF9">
        <w:t xml:space="preserve">. La visite d’un </w:t>
      </w:r>
      <w:del w:id="768" w:author="Nicholas Didier" w:date="2013-11-08T11:04:00Z">
        <w:r w:rsidR="00A67FF9" w:rsidDel="00B208CB">
          <w:delText xml:space="preserve">Science </w:delText>
        </w:r>
      </w:del>
      <w:ins w:id="769" w:author="Nicholas Didier" w:date="2013-11-08T11:04:00Z">
        <w:r w:rsidR="00B208CB">
          <w:t xml:space="preserve">science </w:t>
        </w:r>
      </w:ins>
      <w:del w:id="770" w:author="Nicholas Didier" w:date="2013-11-08T11:04:00Z">
        <w:r w:rsidR="00A67FF9" w:rsidDel="00B208CB">
          <w:delText xml:space="preserve">Center </w:delText>
        </w:r>
      </w:del>
      <w:ins w:id="771" w:author="Nicholas Didier" w:date="2013-11-08T11:04:00Z">
        <w:r w:rsidR="00B208CB">
          <w:t xml:space="preserve">center </w:t>
        </w:r>
      </w:ins>
      <w:r w:rsidR="00A67FF9">
        <w:t>permet aux enfants d’apprendre et de comprendre quelque chose tout en s’amusant, ce qui est un argum</w:t>
      </w:r>
      <w:r w:rsidR="009A3AA2">
        <w:t xml:space="preserve">ent de force </w:t>
      </w:r>
      <w:r w:rsidR="00EB62C2">
        <w:t>pour</w:t>
      </w:r>
      <w:r w:rsidR="00A67FF9">
        <w:t xml:space="preserve"> </w:t>
      </w:r>
      <w:ins w:id="772" w:author="Nicholas Didier" w:date="2013-11-08T11:04:00Z">
        <w:r w:rsidR="00B208CB">
          <w:t xml:space="preserve">la visite de </w:t>
        </w:r>
      </w:ins>
      <w:r w:rsidR="00A67FF9">
        <w:t xml:space="preserve">ce </w:t>
      </w:r>
      <w:del w:id="773" w:author="Nicholas Didier" w:date="2013-11-08T11:05:00Z">
        <w:r w:rsidR="00A67FF9" w:rsidDel="00B208CB">
          <w:delText xml:space="preserve">type </w:delText>
        </w:r>
      </w:del>
      <w:ins w:id="774" w:author="Nicholas Didier" w:date="2013-11-08T11:05:00Z">
        <w:r w:rsidR="00B208CB">
          <w:t xml:space="preserve">genre </w:t>
        </w:r>
      </w:ins>
      <w:r w:rsidR="00A67FF9">
        <w:t>de musée.</w:t>
      </w:r>
      <w:r w:rsidR="009A3AA2">
        <w:t xml:space="preserve"> Les parents ont l’impression d’avoir fait plaisir à leurs enfants, mais aussi de leur avoir apporté quelque chose au niveau de </w:t>
      </w:r>
      <w:del w:id="775" w:author="Nicholas Didier" w:date="2013-11-08T11:05:00Z">
        <w:r w:rsidR="009A3AA2" w:rsidDel="00B208CB">
          <w:delText>l’apprentissage</w:delText>
        </w:r>
      </w:del>
      <w:ins w:id="776" w:author="Nicholas Didier" w:date="2013-11-08T11:05:00Z">
        <w:r w:rsidR="00B208CB">
          <w:t>l’</w:t>
        </w:r>
        <w:r w:rsidR="00B208CB">
          <w:rPr>
            <w:rFonts w:ascii="Arial" w:hAnsi="Arial" w:cs="Arial"/>
          </w:rPr>
          <w:t>é</w:t>
        </w:r>
        <w:r w:rsidR="00B208CB">
          <w:t>ducation</w:t>
        </w:r>
      </w:ins>
      <w:r w:rsidR="009A3AA2">
        <w:t>.</w:t>
      </w:r>
      <w:r w:rsidR="003215CB">
        <w:t xml:space="preserve"> Une visite au Science Center permet aux familles d’échanger leurs expériences</w:t>
      </w:r>
      <w:r w:rsidR="0091550C">
        <w:t xml:space="preserve"> et impressions </w:t>
      </w:r>
      <w:ins w:id="777" w:author="Nicholas Didier" w:date="2013-11-08T11:05:00Z">
        <w:r w:rsidR="00B208CB">
          <w:t xml:space="preserve">tout </w:t>
        </w:r>
      </w:ins>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77777777" w:rsidR="00A86E7B" w:rsidRDefault="00E85109" w:rsidP="00781091">
      <w:pPr>
        <w:rPr>
          <w:ins w:id="778" w:author="Nicholas Didier" w:date="2013-11-08T11:09:00Z"/>
        </w:rPr>
      </w:pPr>
      <w:r>
        <w:t xml:space="preserve">Technopolis à Malines en Belgique, près de Bruxelles et </w:t>
      </w:r>
      <w:ins w:id="779" w:author="Nicholas Didier" w:date="2013-09-09T14:50:00Z">
        <w:r w:rsidR="003F7E33">
          <w:t xml:space="preserve">donc proche </w:t>
        </w:r>
      </w:ins>
      <w:r>
        <w:t xml:space="preserve">des institutions européennes, attire </w:t>
      </w:r>
      <w:r w:rsidR="00EB62C2">
        <w:t>aussi</w:t>
      </w:r>
      <w:r>
        <w:t xml:space="preserve"> les touristes de la ville, tout comme le Nemo Science Center, qui profite largement des </w:t>
      </w:r>
      <w:del w:id="780" w:author="Nicholas Didier" w:date="2013-11-08T11:07:00Z">
        <w:r w:rsidDel="00A86E7B">
          <w:delText>visiteurs</w:delText>
        </w:r>
        <w:r w:rsidR="00EB62C2" w:rsidDel="00A86E7B">
          <w:delText xml:space="preserve"> </w:delText>
        </w:r>
      </w:del>
      <w:ins w:id="781" w:author="Nicholas Didier" w:date="2013-11-08T11:07:00Z">
        <w:r w:rsidR="00A86E7B">
          <w:t xml:space="preserve">touristes </w:t>
        </w:r>
      </w:ins>
      <w:r w:rsidR="00EB62C2">
        <w:t>curieux</w:t>
      </w:r>
      <w:r>
        <w:t xml:space="preserve"> sur place à Amsterdam. </w:t>
      </w:r>
      <w:del w:id="782" w:author="Nicholas Didier" w:date="2013-11-08T11:07:00Z">
        <w:r w:rsidR="00781091" w:rsidDel="00A86E7B">
          <w:delText>Dans l’exemple du</w:delText>
        </w:r>
      </w:del>
      <w:ins w:id="783" w:author="Nicholas Didier" w:date="2013-11-08T11:07:00Z">
        <w:r w:rsidR="00A86E7B">
          <w:t>Il en va de m</w:t>
        </w:r>
        <w:r w:rsidR="00A86E7B">
          <w:rPr>
            <w:rFonts w:ascii="Arial" w:hAnsi="Arial" w:cs="Arial"/>
          </w:rPr>
          <w:t>ê</w:t>
        </w:r>
        <w:r w:rsidR="00A86E7B">
          <w:t>me du</w:t>
        </w:r>
      </w:ins>
      <w:r w:rsidR="00781091">
        <w:t xml:space="preserve"> Corning Museum of Glass qui se trouve à 2H30 des Chutes Niagara aux Etats-Unis</w:t>
      </w:r>
      <w:del w:id="784" w:author="Nicholas Didier" w:date="2013-11-08T11:08:00Z">
        <w:r w:rsidR="00781091" w:rsidDel="00A86E7B">
          <w:delText>, celui-ci</w:delText>
        </w:r>
      </w:del>
      <w:ins w:id="785" w:author="Nicholas Didier" w:date="2013-11-08T11:08:00Z">
        <w:r w:rsidR="00A86E7B">
          <w:t> : il</w:t>
        </w:r>
      </w:ins>
      <w:r w:rsidR="00781091">
        <w:t xml:space="preserve"> attire une partie des visiteurs des Chutes Niagara</w:t>
      </w:r>
      <w:ins w:id="786" w:author="Nicholas Didier" w:date="2013-09-09T14:54:00Z">
        <w:r w:rsidR="003F7E33">
          <w:t>, y inclus beaucoup de Chinois</w:t>
        </w:r>
      </w:ins>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del w:id="787" w:author="Nicholas Didier" w:date="2013-09-09T14:55:00Z">
        <w:r w:rsidR="00400C39" w:rsidDel="003F7E33">
          <w:delText>Aussi est-il</w:delText>
        </w:r>
      </w:del>
      <w:ins w:id="788" w:author="Nicholas Didier" w:date="2013-09-09T14:55:00Z">
        <w:r w:rsidR="003F7E33">
          <w:t>En sus, il est un fait</w:t>
        </w:r>
      </w:ins>
      <w:r w:rsidR="00400C39">
        <w:t xml:space="preserve"> </w:t>
      </w:r>
      <w:r w:rsidR="00EB62C2">
        <w:t xml:space="preserve">que les </w:t>
      </w:r>
      <w:del w:id="789" w:author="Nicholas Didier" w:date="2013-11-08T11:08:00Z">
        <w:r w:rsidR="00EB62C2" w:rsidDel="00A86E7B">
          <w:delText xml:space="preserve">Science </w:delText>
        </w:r>
      </w:del>
      <w:ins w:id="790" w:author="Nicholas Didier" w:date="2013-11-08T11:08:00Z">
        <w:r w:rsidR="00A86E7B">
          <w:t xml:space="preserve">science </w:t>
        </w:r>
      </w:ins>
      <w:del w:id="791" w:author="Nicholas Didier" w:date="2013-11-08T11:08:00Z">
        <w:r w:rsidR="00EB62C2" w:rsidDel="00A86E7B">
          <w:delText xml:space="preserve">Centers </w:delText>
        </w:r>
      </w:del>
      <w:ins w:id="792" w:author="Nicholas Didier" w:date="2013-11-08T11:08:00Z">
        <w:r w:rsidR="00A86E7B">
          <w:t xml:space="preserve">centers </w:t>
        </w:r>
      </w:ins>
      <w:r w:rsidR="00EB62C2">
        <w:t xml:space="preserve">représentent une alternative aux activités de loisir </w:t>
      </w:r>
      <w:r w:rsidR="00400C39">
        <w:t xml:space="preserve">extérieures </w:t>
      </w:r>
      <w:r w:rsidR="00EB62C2">
        <w:t xml:space="preserve">par temps </w:t>
      </w:r>
      <w:del w:id="793" w:author="Nicholas Didier" w:date="2013-09-09T14:55:00Z">
        <w:r w:rsidR="00EB62C2" w:rsidDel="003F7E33">
          <w:delText>pluvieux</w:delText>
        </w:r>
      </w:del>
      <w:ins w:id="794" w:author="Nicholas Didier" w:date="2013-09-09T14:55:00Z">
        <w:r w:rsidR="003F7E33">
          <w:t>de pluie</w:t>
        </w:r>
      </w:ins>
      <w:r w:rsidR="00EB62C2">
        <w:t xml:space="preserve">. </w:t>
      </w:r>
    </w:p>
    <w:p w14:paraId="03B7C4D5" w14:textId="6A5FD534" w:rsidR="00400C39" w:rsidRDefault="00A86E7B" w:rsidP="00781091">
      <w:ins w:id="795" w:author="Nicholas Didier" w:date="2013-11-08T11:09:00Z">
        <w:r>
          <w:t xml:space="preserve">Ainsi, </w:t>
        </w:r>
      </w:ins>
      <w:del w:id="796" w:author="Nicholas Didier" w:date="2013-11-08T11:09:00Z">
        <w:r w:rsidR="00781091" w:rsidDel="00A86E7B">
          <w:delText>L</w:delText>
        </w:r>
        <w:r w:rsidR="00E85109" w:rsidDel="00A86E7B">
          <w:delText xml:space="preserve">es </w:delText>
        </w:r>
      </w:del>
      <w:ins w:id="797" w:author="Nicholas Didier" w:date="2013-11-08T11:09:00Z">
        <w:r>
          <w:t xml:space="preserve">les </w:t>
        </w:r>
      </w:ins>
      <w:r w:rsidR="00781091">
        <w:t>musé</w:t>
      </w:r>
      <w:ins w:id="798" w:author="Nicholas Didier" w:date="2013-09-03T16:28:00Z">
        <w:r w:rsidR="00D41F22">
          <w:t>e</w:t>
        </w:r>
      </w:ins>
      <w:r w:rsidR="00781091">
        <w:t>s interactifs</w:t>
      </w:r>
      <w:r w:rsidR="00E85109">
        <w:t xml:space="preserve"> attirent en grande partie les visiteurs dans le cadre d’une visite d’un jour, qui se déplacent dans le but précis </w:t>
      </w:r>
      <w:del w:id="799" w:author="Nicholas Didier" w:date="2013-11-08T11:09:00Z">
        <w:r w:rsidR="00E85109" w:rsidDel="00A86E7B">
          <w:delText xml:space="preserve">d’une </w:delText>
        </w:r>
      </w:del>
      <w:ins w:id="800" w:author="Nicholas Didier" w:date="2013-11-08T11:09:00Z">
        <w:r>
          <w:t xml:space="preserve">de la </w:t>
        </w:r>
      </w:ins>
      <w:r w:rsidR="00E85109">
        <w:t>visite</w:t>
      </w:r>
      <w:del w:id="801" w:author="Nicholas Didier" w:date="2013-11-08T11:09:00Z">
        <w:r w:rsidR="00E85109" w:rsidDel="00A86E7B">
          <w:delText xml:space="preserve"> au musée</w:delText>
        </w:r>
      </w:del>
      <w:r w:rsidR="00E85109">
        <w:t xml:space="preserve">, mais également </w:t>
      </w:r>
      <w:r w:rsidR="00E85109">
        <w:lastRenderedPageBreak/>
        <w:t xml:space="preserve">les touristes sur place, qui profitent de leur présence </w:t>
      </w:r>
      <w:ins w:id="802" w:author="Nicholas Didier" w:date="2013-11-08T11:09:00Z">
        <w:r>
          <w:t>et par curiosit</w:t>
        </w:r>
      </w:ins>
      <w:ins w:id="803" w:author="Nicholas Didier" w:date="2013-11-08T11:10:00Z">
        <w:r>
          <w:rPr>
            <w:rFonts w:ascii="Arial" w:hAnsi="Arial" w:cs="Arial"/>
          </w:rPr>
          <w:t>é</w:t>
        </w:r>
      </w:ins>
      <w:ins w:id="804" w:author="Nicholas Didier" w:date="2013-11-08T11:09:00Z">
        <w:r>
          <w:t xml:space="preserve"> </w:t>
        </w:r>
      </w:ins>
      <w:del w:id="805" w:author="Nicholas Didier" w:date="2013-09-09T14:56:00Z">
        <w:r w:rsidR="00E85109" w:rsidDel="003F7E33">
          <w:delText xml:space="preserve">sur place </w:delText>
        </w:r>
      </w:del>
      <w:del w:id="806" w:author="Nicholas Didier" w:date="2013-11-08T11:10:00Z">
        <w:r w:rsidR="00E85109" w:rsidDel="00A86E7B">
          <w:delText>pour rendre</w:delText>
        </w:r>
      </w:del>
      <w:ins w:id="807" w:author="Nicholas Didier" w:date="2013-11-08T11:10:00Z">
        <w:r>
          <w:t>incluent une</w:t>
        </w:r>
      </w:ins>
      <w:r w:rsidR="00E85109">
        <w:t xml:space="preserve"> visite au Science Center.</w:t>
      </w:r>
    </w:p>
    <w:p w14:paraId="3C06C49E" w14:textId="55592694" w:rsidR="00F06290" w:rsidRDefault="00C270B8" w:rsidP="00ED3EA4">
      <w:r>
        <w:t xml:space="preserve">En analysant les statistiques des bilans des musées scientifiques européens à notre disposition, nous n’avons pas </w:t>
      </w:r>
      <w:r w:rsidR="00E44572">
        <w:t>identifié</w:t>
      </w:r>
      <w:r>
        <w:t xml:space="preserve"> </w:t>
      </w:r>
      <w:ins w:id="808" w:author="Jean Calmes" w:date="2013-10-30T13:55:00Z">
        <w:del w:id="809" w:author="Nicholas Didier" w:date="2013-11-08T11:11:00Z">
          <w:r w:rsidR="00D12192" w:rsidDel="00A86E7B">
            <w:delText>de</w:delText>
          </w:r>
        </w:del>
      </w:ins>
      <w:ins w:id="810" w:author="Nicholas Didier" w:date="2013-11-08T11:11:00Z">
        <w:r w:rsidR="00A86E7B">
          <w:t>une</w:t>
        </w:r>
      </w:ins>
      <w:ins w:id="811" w:author="Jean Calmes" w:date="2013-10-30T13:55:00Z">
        <w:r w:rsidR="00D12192">
          <w:t xml:space="preserve"> </w:t>
        </w:r>
      </w:ins>
      <w:r>
        <w:t xml:space="preserve">clientèle type des musées, </w:t>
      </w:r>
      <w:ins w:id="812" w:author="Nicholas Didier" w:date="2013-11-08T11:12:00Z">
        <w:r w:rsidR="00A86E7B">
          <w:t xml:space="preserve">(mis </w:t>
        </w:r>
        <w:r w:rsidR="00A86E7B">
          <w:rPr>
            <w:rFonts w:ascii="Arial" w:hAnsi="Arial" w:cs="Arial"/>
          </w:rPr>
          <w:t>à</w:t>
        </w:r>
        <w:r w:rsidR="00A86E7B">
          <w:t xml:space="preserve"> part le groupe d</w:t>
        </w:r>
      </w:ins>
      <w:del w:id="813" w:author="Nicholas Didier" w:date="2013-11-08T11:12:00Z">
        <w:r w:rsidDel="00A86E7B">
          <w:delText>bien que l</w:delText>
        </w:r>
      </w:del>
      <w:r>
        <w:t>es familles</w:t>
      </w:r>
      <w:ins w:id="814" w:author="Nicholas Didier" w:date="2013-11-08T11:12:00Z">
        <w:r w:rsidR="00A86E7B">
          <w:t>)</w:t>
        </w:r>
      </w:ins>
      <w:ins w:id="815" w:author="Nicholas Didier" w:date="2013-11-08T11:13:00Z">
        <w:r w:rsidR="00A86E7B">
          <w:t> :</w:t>
        </w:r>
      </w:ins>
      <w:del w:id="816" w:author="Nicholas Didier" w:date="2013-11-08T11:13:00Z">
        <w:r w:rsidDel="00A86E7B">
          <w:delText xml:space="preserve"> soient prédominantes</w:delText>
        </w:r>
      </w:del>
      <w:r>
        <w:t xml:space="preserve">, il n’y a pas vraiment un type de touriste (affaire, loisir, de passage, journalier, etc.) bien défini, ni un âge précis des visiteurs. </w:t>
      </w:r>
    </w:p>
    <w:p w14:paraId="6AB1C5CD" w14:textId="328C998D"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del w:id="817" w:author="Nicholas Didier" w:date="2013-09-09T14:58:00Z">
        <w:r w:rsidDel="003F7E33">
          <w:delText>large</w:delText>
        </w:r>
      </w:del>
      <w:ins w:id="818" w:author="Nicholas Didier" w:date="2013-09-09T14:58:00Z">
        <w:r w:rsidR="003F7E33">
          <w:t>grand et vari</w:t>
        </w:r>
        <w:r w:rsidR="003F7E33">
          <w:rPr>
            <w:rFonts w:ascii="Arial" w:hAnsi="Arial" w:cs="Arial"/>
          </w:rPr>
          <w:t>é</w:t>
        </w:r>
      </w:ins>
      <w:r>
        <w:t>, il</w:t>
      </w:r>
      <w:r w:rsidR="00E44572">
        <w:t>s</w:t>
      </w:r>
      <w:r>
        <w:t xml:space="preserve"> </w:t>
      </w:r>
      <w:del w:id="819" w:author="Nicholas Didier" w:date="2013-09-09T14:59:00Z">
        <w:r w:rsidDel="003F7E33">
          <w:delText>parle</w:delText>
        </w:r>
        <w:r w:rsidR="00E44572" w:rsidDel="003F7E33">
          <w:delText>nt</w:delText>
        </w:r>
        <w:r w:rsidDel="003F7E33">
          <w:delText xml:space="preserve"> </w:delText>
        </w:r>
      </w:del>
      <w:ins w:id="820" w:author="Nicholas Didier" w:date="2013-09-09T14:59:00Z">
        <w:r w:rsidR="003F7E33">
          <w:t>sont les l</w:t>
        </w:r>
      </w:ins>
      <w:ins w:id="821" w:author="Nicholas Didier" w:date="2013-09-09T15:00:00Z">
        <w:r w:rsidR="003F7E33">
          <w:t>i</w:t>
        </w:r>
      </w:ins>
      <w:ins w:id="822" w:author="Nicholas Didier" w:date="2013-09-09T14:59:00Z">
        <w:r w:rsidR="003F7E33">
          <w:t>eux</w:t>
        </w:r>
      </w:ins>
      <w:ins w:id="823" w:author="Nicholas Didier" w:date="2013-09-09T15:00:00Z">
        <w:r w:rsidR="003F7E33">
          <w:t xml:space="preserve">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w:t>
        </w:r>
      </w:ins>
      <w:del w:id="824" w:author="Nicholas Didier" w:date="2013-09-09T15:00:00Z">
        <w:r w:rsidDel="003F7E33">
          <w:delText xml:space="preserve">aux </w:delText>
        </w:r>
      </w:del>
      <w:ins w:id="825" w:author="Nicholas Didier" w:date="2013-09-09T15:00:00Z">
        <w:r w:rsidR="003F7E33">
          <w:t xml:space="preserve">des </w:t>
        </w:r>
      </w:ins>
      <w:r>
        <w:t xml:space="preserve">enfants, </w:t>
      </w:r>
      <w:del w:id="826" w:author="Nicholas Didier" w:date="2013-09-09T15:00:00Z">
        <w:r w:rsidDel="003F7E33">
          <w:delText xml:space="preserve">aux </w:delText>
        </w:r>
      </w:del>
      <w:ins w:id="827" w:author="Nicholas Didier" w:date="2013-09-09T15:00:00Z">
        <w:r w:rsidR="003F7E33">
          <w:t xml:space="preserve">des </w:t>
        </w:r>
      </w:ins>
      <w:del w:id="828" w:author="Nicholas Didier" w:date="2013-09-09T15:00:00Z">
        <w:r w:rsidDel="003F7E33">
          <w:delText>jeunes</w:delText>
        </w:r>
      </w:del>
      <w:ins w:id="829" w:author="Nicholas Didier" w:date="2013-09-09T15:00:00Z">
        <w:r w:rsidR="003F7E33">
          <w:t>adolescents</w:t>
        </w:r>
      </w:ins>
      <w:r>
        <w:t xml:space="preserve">, </w:t>
      </w:r>
      <w:del w:id="830" w:author="Nicholas Didier" w:date="2013-09-09T15:01:00Z">
        <w:r w:rsidDel="003F7E33">
          <w:delText xml:space="preserve">aux </w:delText>
        </w:r>
      </w:del>
      <w:ins w:id="831" w:author="Nicholas Didier" w:date="2013-09-09T15:01:00Z">
        <w:r w:rsidR="003F7E33">
          <w:t xml:space="preserve">des </w:t>
        </w:r>
      </w:ins>
      <w:r>
        <w:t xml:space="preserve">adultes comme </w:t>
      </w:r>
      <w:del w:id="832" w:author="Nicholas Didier" w:date="2013-09-09T15:01:00Z">
        <w:r w:rsidDel="003F7E33">
          <w:delText xml:space="preserve">aux </w:delText>
        </w:r>
      </w:del>
      <w:ins w:id="833" w:author="Nicholas Didier" w:date="2013-09-09T15:01:00Z">
        <w:r w:rsidR="003F7E33">
          <w:t xml:space="preserve">des </w:t>
        </w:r>
      </w:ins>
      <w:r>
        <w:t xml:space="preserve">seniors. La science sous forme ludique de stations </w:t>
      </w:r>
      <w:r w:rsidRPr="003F7E33">
        <w:rPr>
          <w:lang w:val="fr-FR"/>
          <w:rPrChange w:id="834" w:author="Nicholas Didier" w:date="2013-09-09T15:01:00Z">
            <w:rPr/>
          </w:rPrChange>
        </w:rPr>
        <w:t>d’expérimentation</w:t>
      </w:r>
      <w:r>
        <w:t xml:space="preserve"> ne se limite pas à une seule clientèle mais touche effectivement </w:t>
      </w:r>
      <w:del w:id="835" w:author="Nicholas Didier" w:date="2013-09-09T15:02:00Z">
        <w:r w:rsidDel="003F7E33">
          <w:delText xml:space="preserve">un </w:delText>
        </w:r>
      </w:del>
      <w:ins w:id="836" w:author="Nicholas Didier" w:date="2013-09-09T15:02:00Z">
        <w:r w:rsidR="003F7E33">
          <w:t xml:space="preserve">le grand </w:t>
        </w:r>
      </w:ins>
      <w:r>
        <w:t xml:space="preserve">public </w:t>
      </w:r>
      <w:del w:id="837" w:author="Nicholas Didier" w:date="2013-09-09T15:02:00Z">
        <w:r w:rsidDel="003F7E33">
          <w:delText xml:space="preserve">très </w:delText>
        </w:r>
      </w:del>
      <w:ins w:id="838" w:author="Nicholas Didier" w:date="2013-09-09T15:02:00Z">
        <w:r w:rsidR="003F7E33">
          <w:t>en tant que tel.</w:t>
        </w:r>
      </w:ins>
      <w:del w:id="839" w:author="Nicholas Didier" w:date="2013-09-09T15:02:00Z">
        <w:r w:rsidDel="003F7E33">
          <w:delText>large.</w:delText>
        </w:r>
      </w:del>
      <w:r>
        <w:t xml:space="preserve"> </w:t>
      </w:r>
    </w:p>
    <w:p w14:paraId="40FE3299" w14:textId="59C149D1"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ins w:id="840" w:author="Nicholas Didier" w:date="2013-11-08T11:16:00Z">
        <w:r w:rsidR="00A86E7B">
          <w:t xml:space="preserve">du suivi de ces commentaires </w:t>
        </w:r>
      </w:ins>
      <w:del w:id="841" w:author="Nicholas Didier" w:date="2013-11-08T11:16:00Z">
        <w:r w:rsidR="00F9403D" w:rsidDel="00A86E7B">
          <w:delText xml:space="preserve">sont </w:delText>
        </w:r>
      </w:del>
      <w:ins w:id="842" w:author="Nicholas Didier" w:date="2013-11-08T11:16:00Z">
        <w:r w:rsidR="00A86E7B">
          <w:t xml:space="preserve">restent </w:t>
        </w:r>
      </w:ins>
      <w:del w:id="843" w:author="Nicholas Didier" w:date="2013-11-08T11:16:00Z">
        <w:r w:rsidR="00AE03DE" w:rsidDel="00A86E7B">
          <w:delText xml:space="preserve">encore </w:delText>
        </w:r>
      </w:del>
      <w:ins w:id="844" w:author="Nicholas Didier" w:date="2013-11-08T11:16:00Z">
        <w:r w:rsidR="00A86E7B">
          <w:t xml:space="preserve">pour la plupart </w:t>
        </w:r>
      </w:ins>
      <w:r w:rsidR="00F9403D">
        <w:t>incomplètes</w:t>
      </w:r>
      <w:ins w:id="845" w:author="Nicholas Didier" w:date="2013-11-08T11:17:00Z">
        <w:r w:rsidR="00A86E7B">
          <w:t> : on ne sait pas</w:t>
        </w:r>
      </w:ins>
      <w:r w:rsidR="00AE03DE">
        <w:t xml:space="preserve"> </w:t>
      </w:r>
      <w:del w:id="846" w:author="Nicholas Didier" w:date="2013-11-08T11:17:00Z">
        <w:r w:rsidR="00AE03DE" w:rsidDel="00A86E7B">
          <w:delText>et manquantes</w:delText>
        </w:r>
        <w:r w:rsidR="00F9403D" w:rsidDel="00A86E7B">
          <w:delText xml:space="preserve"> </w:delText>
        </w:r>
      </w:del>
      <w:del w:id="847" w:author="Nicholas Didier" w:date="2013-11-08T11:15:00Z">
        <w:r w:rsidR="00F9403D" w:rsidDel="00A86E7B">
          <w:delText>à ce niveau afin</w:delText>
        </w:r>
      </w:del>
      <w:del w:id="848" w:author="Nicholas Didier" w:date="2013-11-08T11:17:00Z">
        <w:r w:rsidR="00F9403D" w:rsidDel="00A86E7B">
          <w:delText xml:space="preserve"> de déterminer précisément </w:delText>
        </w:r>
      </w:del>
      <w:r w:rsidR="00F9403D">
        <w:t xml:space="preserve">combien de </w:t>
      </w:r>
      <w:ins w:id="849" w:author="Nicholas Didier" w:date="2013-11-08T11:17:00Z">
        <w:r w:rsidR="00A86E7B">
          <w:t xml:space="preserve">ces </w:t>
        </w:r>
      </w:ins>
      <w:r w:rsidR="00F9403D">
        <w:t>visiteurs</w:t>
      </w:r>
      <w:r w:rsidR="004A000B">
        <w:t xml:space="preserve"> </w:t>
      </w:r>
      <w:del w:id="850" w:author="Nicholas Didier" w:date="2013-11-08T11:17:00Z">
        <w:r w:rsidR="004A000B" w:rsidDel="00A86E7B">
          <w:delText>sur les 70%</w:delText>
        </w:r>
        <w:r w:rsidR="00F9403D" w:rsidDel="00A86E7B">
          <w:delText xml:space="preserve"> </w:delText>
        </w:r>
      </w:del>
      <w:del w:id="851" w:author="Nicholas Didier" w:date="2013-11-08T11:14:00Z">
        <w:r w:rsidR="00F9403D" w:rsidDel="00A86E7B">
          <w:delText>reviennent</w:delText>
        </w:r>
        <w:r w:rsidR="00AC3050" w:rsidDel="00A86E7B">
          <w:delText xml:space="preserve"> </w:delText>
        </w:r>
      </w:del>
      <w:ins w:id="852" w:author="Nicholas Didier" w:date="2013-11-08T11:14:00Z">
        <w:r w:rsidR="00A86E7B">
          <w:t xml:space="preserve">sont </w:t>
        </w:r>
      </w:ins>
      <w:del w:id="853" w:author="Nicholas Didier" w:date="2013-11-08T11:18:00Z">
        <w:r w:rsidR="004A000B" w:rsidDel="00A86E7B">
          <w:delText>vraiment</w:delText>
        </w:r>
      </w:del>
      <w:ins w:id="854" w:author="Nicholas Didier" w:date="2013-11-08T11:18:00Z">
        <w:r w:rsidR="00A86E7B">
          <w:t xml:space="preserve">effectivement </w:t>
        </w:r>
      </w:ins>
      <w:ins w:id="855" w:author="Nicholas Didier" w:date="2013-11-08T11:14:00Z">
        <w:r w:rsidR="00A86E7B">
          <w:t>revenus</w:t>
        </w:r>
      </w:ins>
      <w:r w:rsidR="00F9403D">
        <w:t xml:space="preserve">. </w:t>
      </w:r>
      <w:r w:rsidR="003E6940">
        <w:t>Les entretiens avec les responsables de Winterthur</w:t>
      </w:r>
      <w:r w:rsidR="00AE03DE">
        <w:rPr>
          <w:rStyle w:val="FootnoteReference"/>
        </w:rPr>
        <w:footnoteReference w:id="2"/>
      </w:r>
      <w:r w:rsidR="003E6940">
        <w:t xml:space="preserve"> </w:t>
      </w:r>
      <w:del w:id="857" w:author="Nicholas Didier" w:date="2013-11-08T11:18:00Z">
        <w:r w:rsidR="003E6940" w:rsidDel="00A86E7B">
          <w:delText xml:space="preserve">par exemple </w:delText>
        </w:r>
      </w:del>
      <w:del w:id="858" w:author="Nicholas Didier" w:date="2013-09-09T15:02:00Z">
        <w:r w:rsidR="00AE03DE" w:rsidDel="003F7E33">
          <w:delText>témoignent</w:delText>
        </w:r>
        <w:r w:rsidR="003E6940" w:rsidDel="003F7E33">
          <w:delText xml:space="preserve"> </w:delText>
        </w:r>
      </w:del>
      <w:ins w:id="859" w:author="Nicholas Didier" w:date="2013-09-09T15:02:00Z">
        <w:r w:rsidR="003F7E33">
          <w:t xml:space="preserve">confirment </w:t>
        </w:r>
      </w:ins>
      <w:r w:rsidR="00AE03DE">
        <w:t xml:space="preserve">également </w:t>
      </w:r>
      <w:r w:rsidR="003E6940">
        <w:t>qu’une partie des visiteurs reviennent</w:t>
      </w:r>
      <w:r w:rsidR="00AE03DE">
        <w:t xml:space="preserve"> effectivement</w:t>
      </w:r>
      <w:ins w:id="860" w:author="Nicholas Didier" w:date="2013-09-09T15:03:00Z">
        <w:r w:rsidR="003F7E33">
          <w:t xml:space="preserve"> pour des visites subs</w:t>
        </w:r>
        <w:r w:rsidR="003F7E33">
          <w:rPr>
            <w:rFonts w:ascii="Arial" w:hAnsi="Arial" w:cs="Arial"/>
          </w:rPr>
          <w:t>é</w:t>
        </w:r>
        <w:r w:rsidR="003F7E33">
          <w:t>quentes</w:t>
        </w:r>
      </w:ins>
      <w:del w:id="861" w:author="Nicholas Didier" w:date="2013-09-09T15:05:00Z">
        <w:r w:rsidR="003E6940" w:rsidDel="003F7E33">
          <w:delText xml:space="preserve">, </w:delText>
        </w:r>
      </w:del>
      <w:ins w:id="862" w:author="Nicholas Didier" w:date="2013-09-09T15:05:00Z">
        <w:r w:rsidR="003F7E33">
          <w:t xml:space="preserve"> ; </w:t>
        </w:r>
      </w:ins>
      <w:del w:id="863" w:author="Nicholas Didier" w:date="2013-09-09T15:03:00Z">
        <w:r w:rsidR="003E6940" w:rsidDel="003F7E33">
          <w:delText xml:space="preserve">cependant </w:delText>
        </w:r>
      </w:del>
      <w:ins w:id="864" w:author="Nicholas Didier" w:date="2013-11-08T11:18:00Z">
        <w:r w:rsidR="00A86E7B">
          <w:t>mais l</w:t>
        </w:r>
        <w:r w:rsidR="00A86E7B">
          <w:rPr>
            <w:rFonts w:ascii="Arial" w:hAnsi="Arial" w:cs="Arial"/>
          </w:rPr>
          <w:t>à</w:t>
        </w:r>
        <w:r w:rsidR="00A86E7B">
          <w:t xml:space="preserve"> encore</w:t>
        </w:r>
      </w:ins>
      <w:ins w:id="865" w:author="Nicholas Didier" w:date="2013-09-09T15:03:00Z">
        <w:r w:rsidR="003F7E33">
          <w:t xml:space="preserve">, </w:t>
        </w:r>
      </w:ins>
      <w:del w:id="866" w:author="Nicholas Didier" w:date="2013-09-09T15:04:00Z">
        <w:r w:rsidR="00AE03DE" w:rsidDel="003F7E33">
          <w:delText xml:space="preserve">les </w:delText>
        </w:r>
      </w:del>
      <w:ins w:id="867" w:author="Nicholas Didier" w:date="2013-11-08T11:19:00Z">
        <w:r w:rsidR="00A86E7B">
          <w:t>l</w:t>
        </w:r>
      </w:ins>
      <w:ins w:id="868" w:author="Nicholas Didier" w:date="2013-09-09T15:04:00Z">
        <w:r w:rsidR="003F7E33">
          <w:t xml:space="preserve">es </w:t>
        </w:r>
      </w:ins>
      <w:del w:id="869" w:author="Nicholas Didier" w:date="2013-09-09T15:04:00Z">
        <w:r w:rsidR="00AE03DE" w:rsidDel="003F7E33">
          <w:delText xml:space="preserve">chiffres </w:delText>
        </w:r>
      </w:del>
      <w:ins w:id="870" w:author="Nicholas Didier" w:date="2013-09-09T15:04:00Z">
        <w:r w:rsidR="003F7E33">
          <w:t xml:space="preserve">statistiques </w:t>
        </w:r>
      </w:ins>
      <w:del w:id="871" w:author="Nicholas Didier" w:date="2013-11-08T11:19:00Z">
        <w:r w:rsidR="00AE03DE" w:rsidDel="00A86E7B">
          <w:delText xml:space="preserve">précis ne sont pas </w:delText>
        </w:r>
      </w:del>
      <w:del w:id="872" w:author="Nicholas Didier" w:date="2013-09-09T15:04:00Z">
        <w:r w:rsidR="00AE03DE" w:rsidDel="003F7E33">
          <w:delText>connus</w:delText>
        </w:r>
      </w:del>
      <w:ins w:id="873" w:author="Nicholas Didier" w:date="2013-11-08T11:19:00Z">
        <w:r w:rsidR="00A86E7B">
          <w:t xml:space="preserve">plus fiables nous manquent. </w:t>
        </w:r>
      </w:ins>
      <w:del w:id="874" w:author="Nicholas Didier" w:date="2013-11-08T11:19:00Z">
        <w:r w:rsidR="00AE03DE" w:rsidDel="00A86E7B">
          <w:delText>.</w:delText>
        </w:r>
      </w:del>
      <w:r w:rsidR="004A000B">
        <w:t xml:space="preserve"> </w:t>
      </w:r>
    </w:p>
    <w:p w14:paraId="72E7EB59" w14:textId="2A815BEE" w:rsidR="005F2943" w:rsidRDefault="003579E7" w:rsidP="003579E7">
      <w:del w:id="875" w:author="Nicholas Didier" w:date="2013-09-09T15:06:00Z">
        <w:r w:rsidDel="003F7E33">
          <w:delText xml:space="preserve">D’ailleurs </w:delText>
        </w:r>
      </w:del>
      <w:ins w:id="876" w:author="Nicholas Didier" w:date="2013-11-08T11:20:00Z">
        <w:r w:rsidR="00A86E7B">
          <w:t>L</w:t>
        </w:r>
      </w:ins>
      <w:del w:id="877" w:author="Nicholas Didier" w:date="2013-11-08T11:20:00Z">
        <w:r w:rsidDel="00A86E7B">
          <w:delText>l</w:delText>
        </w:r>
      </w:del>
      <w:r>
        <w:t>es efforts de</w:t>
      </w:r>
      <w:del w:id="878" w:author="Nicholas Didier" w:date="2013-09-09T15:06:00Z">
        <w:r w:rsidDel="003F7E33">
          <w:delText>s</w:delText>
        </w:r>
      </w:del>
      <w:r>
        <w:t xml:space="preserve"> </w:t>
      </w:r>
      <w:del w:id="879" w:author="Nicholas Didier" w:date="2013-09-09T15:06:00Z">
        <w:r w:rsidDel="003F7E33">
          <w:delText xml:space="preserve">autres </w:delText>
        </w:r>
      </w:del>
      <w:ins w:id="880" w:author="Nicholas Didier" w:date="2013-09-09T15:06:00Z">
        <w:r w:rsidR="003F7E33">
          <w:t xml:space="preserve">plusieurs </w:t>
        </w:r>
      </w:ins>
      <w:del w:id="881" w:author="Nicholas Didier" w:date="2013-11-08T11:20:00Z">
        <w:r w:rsidDel="00A86E7B">
          <w:delText xml:space="preserve">Science </w:delText>
        </w:r>
      </w:del>
      <w:ins w:id="882" w:author="Nicholas Didier" w:date="2013-11-08T11:20:00Z">
        <w:r w:rsidR="00A86E7B">
          <w:t xml:space="preserve">science </w:t>
        </w:r>
      </w:ins>
      <w:del w:id="883" w:author="Nicholas Didier" w:date="2013-11-08T11:20:00Z">
        <w:r w:rsidDel="00A86E7B">
          <w:delText xml:space="preserve">Centers </w:delText>
        </w:r>
      </w:del>
      <w:ins w:id="884" w:author="Nicholas Didier" w:date="2013-11-08T11:20:00Z">
        <w:r w:rsidR="00A86E7B">
          <w:t xml:space="preserve">centers </w:t>
        </w:r>
      </w:ins>
      <w:ins w:id="885" w:author="Nicholas Didier" w:date="2013-11-08T11:21:00Z">
        <w:r w:rsidR="00A86E7B">
          <w:t xml:space="preserve">cherchant </w:t>
        </w:r>
        <w:r w:rsidR="00A86E7B">
          <w:rPr>
            <w:rFonts w:ascii="Arial" w:hAnsi="Arial" w:cs="Arial"/>
          </w:rPr>
          <w:t>à</w:t>
        </w:r>
        <w:r w:rsidR="00A86E7B">
          <w:t xml:space="preserve"> fid</w:t>
        </w:r>
        <w:r w:rsidR="00A86E7B">
          <w:rPr>
            <w:rFonts w:ascii="Arial" w:hAnsi="Arial" w:cs="Arial"/>
          </w:rPr>
          <w:t xml:space="preserve">éliser  les visiteurs </w:t>
        </w:r>
      </w:ins>
      <w:del w:id="886" w:author="Nicholas Didier" w:date="2013-09-09T15:06:00Z">
        <w:r w:rsidDel="003F7E33">
          <w:delText xml:space="preserve">d’offrir </w:delText>
        </w:r>
      </w:del>
      <w:ins w:id="887" w:author="Nicholas Didier" w:date="2013-11-08T11:21:00Z">
        <w:r w:rsidR="00A86E7B">
          <w:t>en</w:t>
        </w:r>
      </w:ins>
      <w:ins w:id="888" w:author="Nicholas Didier" w:date="2013-09-09T15:06:00Z">
        <w:r w:rsidR="003F7E33">
          <w:t xml:space="preserve"> offr</w:t>
        </w:r>
      </w:ins>
      <w:ins w:id="889" w:author="Nicholas Didier" w:date="2013-11-08T11:21:00Z">
        <w:r w:rsidR="00A86E7B">
          <w:t>ant</w:t>
        </w:r>
      </w:ins>
      <w:ins w:id="890" w:author="Nicholas Didier" w:date="2013-09-09T15:06:00Z">
        <w:r w:rsidR="003F7E33">
          <w:t xml:space="preserve"> </w:t>
        </w:r>
      </w:ins>
      <w:r>
        <w:t xml:space="preserve">des cartes à l’année </w:t>
      </w:r>
      <w:del w:id="891" w:author="Nicholas Didier" w:date="2013-11-08T11:22:00Z">
        <w:r w:rsidDel="00A86E7B">
          <w:delText xml:space="preserve">et </w:delText>
        </w:r>
      </w:del>
      <w:del w:id="892" w:author="Nicholas Didier" w:date="2013-09-09T15:07:00Z">
        <w:r w:rsidDel="003F7E33">
          <w:delText xml:space="preserve">d’avantager </w:delText>
        </w:r>
      </w:del>
      <w:del w:id="893" w:author="Nicholas Didier" w:date="2013-11-08T11:22:00Z">
        <w:r w:rsidDel="00A86E7B">
          <w:delText>les clients</w:delText>
        </w:r>
      </w:del>
      <w:del w:id="894" w:author="Nicholas Didier" w:date="2013-09-09T15:07:00Z">
        <w:r w:rsidDel="003F7E33">
          <w:delText xml:space="preserve"> fidèles</w:delText>
        </w:r>
      </w:del>
      <w:r>
        <w:t>,</w:t>
      </w:r>
      <w:del w:id="895" w:author="Nicholas Didier" w:date="2013-11-08T11:22:00Z">
        <w:r w:rsidDel="00A86E7B">
          <w:delText xml:space="preserve"> </w:delText>
        </w:r>
      </w:del>
      <w:r>
        <w:t xml:space="preserve">laissent entrevoir que ce type de </w:t>
      </w:r>
      <w:ins w:id="896" w:author="Nicholas Didier" w:date="2013-11-08T11:22:00Z">
        <w:r w:rsidR="00A86E7B">
          <w:t>« </w:t>
        </w:r>
      </w:ins>
      <w:r>
        <w:t>musée</w:t>
      </w:r>
      <w:ins w:id="897" w:author="Nicholas Didier" w:date="2013-11-08T11:22:00Z">
        <w:r w:rsidR="00A86E7B">
          <w:t> »</w:t>
        </w:r>
      </w:ins>
      <w:r>
        <w:t xml:space="preserve"> attire une autre clientèle que les musées </w:t>
      </w:r>
      <w:del w:id="898" w:author="Nicholas Didier" w:date="2013-11-08T11:22:00Z">
        <w:r w:rsidDel="00A86E7B">
          <w:delText xml:space="preserve">plus </w:delText>
        </w:r>
      </w:del>
      <w:r>
        <w:t>classiques</w:t>
      </w:r>
      <w:del w:id="899" w:author="Nicholas Didier" w:date="2013-11-08T11:23:00Z">
        <w:r w:rsidDel="00A86E7B">
          <w:delText xml:space="preserve">, </w:delText>
        </w:r>
      </w:del>
      <w:ins w:id="900" w:author="Nicholas Didier" w:date="2013-11-08T11:23:00Z">
        <w:r w:rsidR="00A86E7B">
          <w:t xml:space="preserve">. </w:t>
        </w:r>
      </w:ins>
      <w:del w:id="901" w:author="Nicholas Didier" w:date="2013-11-08T11:23:00Z">
        <w:r w:rsidDel="00A86E7B">
          <w:delText xml:space="preserve">des </w:delText>
        </w:r>
      </w:del>
      <w:ins w:id="902" w:author="Nicholas Didier" w:date="2013-11-08T11:23:00Z">
        <w:r w:rsidR="00A86E7B">
          <w:t xml:space="preserve">Les </w:t>
        </w:r>
      </w:ins>
      <w:del w:id="903" w:author="Nicholas Didier" w:date="2013-11-08T11:24:00Z">
        <w:r w:rsidDel="00A86E7B">
          <w:delText xml:space="preserve">clients </w:delText>
        </w:r>
      </w:del>
      <w:ins w:id="904" w:author="Nicholas Didier" w:date="2013-11-08T11:24:00Z">
        <w:r w:rsidR="00A86E7B">
          <w:t xml:space="preserve">visiteurs </w:t>
        </w:r>
      </w:ins>
      <w:ins w:id="905" w:author="Nicholas Didier" w:date="2013-09-09T15:08:00Z">
        <w:r w:rsidR="003F7E33">
          <w:t xml:space="preserve">sont </w:t>
        </w:r>
      </w:ins>
      <w:ins w:id="906" w:author="Nicholas Didier" w:date="2013-11-08T11:24:00Z">
        <w:r w:rsidR="00A86E7B">
          <w:rPr>
            <w:rFonts w:ascii="Arial" w:hAnsi="Arial" w:cs="Arial"/>
          </w:rPr>
          <w:t>é</w:t>
        </w:r>
      </w:ins>
      <w:ins w:id="907" w:author="Nicholas Didier" w:date="2013-11-08T11:23:00Z">
        <w:r w:rsidR="00A86E7B">
          <w:t>g</w:t>
        </w:r>
      </w:ins>
      <w:ins w:id="908" w:author="Nicholas Didier" w:date="2013-11-08T11:24:00Z">
        <w:r w:rsidR="00A86E7B">
          <w:t>a</w:t>
        </w:r>
      </w:ins>
      <w:ins w:id="909" w:author="Nicholas Didier" w:date="2013-11-08T11:23:00Z">
        <w:r w:rsidR="00A86E7B">
          <w:t>lement incit</w:t>
        </w:r>
        <w:r w:rsidR="00A86E7B">
          <w:rPr>
            <w:rFonts w:ascii="Arial" w:hAnsi="Arial" w:cs="Arial"/>
          </w:rPr>
          <w:t>é</w:t>
        </w:r>
        <w:r w:rsidR="00A86E7B">
          <w:t xml:space="preserve">s </w:t>
        </w:r>
      </w:ins>
      <w:ins w:id="910" w:author="Nicholas Didier" w:date="2013-11-08T11:24:00Z">
        <w:r w:rsidR="00A86E7B">
          <w:rPr>
            <w:rFonts w:ascii="Arial" w:hAnsi="Arial" w:cs="Arial"/>
          </w:rPr>
          <w:t>à</w:t>
        </w:r>
        <w:r w:rsidR="00A86E7B">
          <w:t xml:space="preserve"> </w:t>
        </w:r>
      </w:ins>
      <w:del w:id="911" w:author="Nicholas Didier" w:date="2013-11-08T11:24:00Z">
        <w:r w:rsidDel="00A86E7B">
          <w:delText xml:space="preserve">susceptibles de </w:delText>
        </w:r>
      </w:del>
      <w:r>
        <w:t>revenir</w:t>
      </w:r>
      <w:r w:rsidR="007B5FE0">
        <w:t xml:space="preserve"> du fait que l’offre des </w:t>
      </w:r>
      <w:del w:id="912" w:author="Nicholas Didier" w:date="2013-11-08T11:24:00Z">
        <w:r w:rsidR="007B5FE0" w:rsidDel="00A86E7B">
          <w:delText xml:space="preserve">musés </w:delText>
        </w:r>
      </w:del>
      <w:ins w:id="913" w:author="Nicholas Didier" w:date="2013-11-08T11:24:00Z">
        <w:r w:rsidR="00A86E7B">
          <w:t xml:space="preserve">science centers </w:t>
        </w:r>
      </w:ins>
      <w:r w:rsidR="007B5FE0">
        <w:t xml:space="preserve">change </w:t>
      </w:r>
      <w:del w:id="914" w:author="Nicholas Didier" w:date="2013-11-08T11:25:00Z">
        <w:r w:rsidR="007B5FE0" w:rsidDel="00A86E7B">
          <w:delText xml:space="preserve">également </w:delText>
        </w:r>
      </w:del>
      <w:ins w:id="915" w:author="Nicholas Didier" w:date="2013-11-08T11:25:00Z">
        <w:r w:rsidR="00A86E7B">
          <w:t xml:space="preserve">constamment </w:t>
        </w:r>
      </w:ins>
      <w:r w:rsidR="007B5FE0">
        <w:t>(autres stations d’expérimentation, offres spéciales</w:t>
      </w:r>
      <w:del w:id="916" w:author="Nicholas Didier" w:date="2013-11-08T11:25:00Z">
        <w:r w:rsidR="007B5FE0" w:rsidDel="00A86E7B">
          <w:delText xml:space="preserve"> comme la nuit des musées</w:delText>
        </w:r>
      </w:del>
      <w:r w:rsidR="007B5FE0">
        <w:t>, expositions temporaires, etc.)</w:t>
      </w:r>
      <w:r>
        <w:t xml:space="preserve">. </w:t>
      </w:r>
      <w:del w:id="917" w:author="Nicholas Didier" w:date="2013-11-08T11:26:00Z">
        <w:r w:rsidDel="00A86E7B">
          <w:delText>Bien sur ces</w:delText>
        </w:r>
      </w:del>
      <w:ins w:id="918" w:author="Nicholas Didier" w:date="2013-11-08T11:26:00Z">
        <w:r w:rsidR="00A86E7B">
          <w:t>Quoique les</w:t>
        </w:r>
      </w:ins>
      <w:r>
        <w:t xml:space="preserve"> chiffres </w:t>
      </w:r>
      <w:ins w:id="919" w:author="Nicholas Didier" w:date="2013-11-08T11:26:00Z">
        <w:r w:rsidR="00A86E7B">
          <w:t>des fr</w:t>
        </w:r>
        <w:r w:rsidR="00A86E7B">
          <w:rPr>
            <w:rFonts w:ascii="Arial" w:hAnsi="Arial" w:cs="Arial"/>
          </w:rPr>
          <w:t>é</w:t>
        </w:r>
        <w:r w:rsidR="00A86E7B">
          <w:t>quentations et fr</w:t>
        </w:r>
        <w:r w:rsidR="00A86E7B">
          <w:rPr>
            <w:rFonts w:ascii="Arial" w:hAnsi="Arial" w:cs="Arial"/>
          </w:rPr>
          <w:t>é</w:t>
        </w:r>
        <w:r w:rsidR="00A86E7B">
          <w:t>quentations r</w:t>
        </w:r>
      </w:ins>
      <w:ins w:id="920" w:author="Nicholas Didier" w:date="2013-11-08T11:27:00Z">
        <w:r w:rsidR="00A86E7B">
          <w:rPr>
            <w:rFonts w:ascii="Arial" w:hAnsi="Arial" w:cs="Arial"/>
          </w:rPr>
          <w:t>é</w:t>
        </w:r>
      </w:ins>
      <w:ins w:id="921" w:author="Nicholas Didier" w:date="2013-11-08T11:26:00Z">
        <w:r w:rsidR="00A86E7B">
          <w:t>p</w:t>
        </w:r>
      </w:ins>
      <w:ins w:id="922" w:author="Nicholas Didier" w:date="2013-11-08T11:27:00Z">
        <w:r w:rsidR="00A86E7B">
          <w:rPr>
            <w:rFonts w:ascii="Arial" w:hAnsi="Arial" w:cs="Arial"/>
          </w:rPr>
          <w:t>é</w:t>
        </w:r>
      </w:ins>
      <w:ins w:id="923" w:author="Nicholas Didier" w:date="2013-11-08T11:26:00Z">
        <w:r w:rsidR="00A86E7B">
          <w:t>t</w:t>
        </w:r>
      </w:ins>
      <w:ins w:id="924" w:author="Nicholas Didier" w:date="2013-11-08T11:27:00Z">
        <w:r w:rsidR="00A86E7B">
          <w:rPr>
            <w:rFonts w:ascii="Arial" w:hAnsi="Arial" w:cs="Arial"/>
          </w:rPr>
          <w:t>é</w:t>
        </w:r>
      </w:ins>
      <w:ins w:id="925" w:author="Nicholas Didier" w:date="2013-11-08T11:26:00Z">
        <w:r w:rsidR="00A86E7B">
          <w:t xml:space="preserve">es </w:t>
        </w:r>
      </w:ins>
      <w:r>
        <w:t>so</w:t>
      </w:r>
      <w:ins w:id="926" w:author="Nicholas Didier" w:date="2013-11-08T11:27:00Z">
        <w:r w:rsidR="00A86E7B">
          <w:t>ie</w:t>
        </w:r>
      </w:ins>
      <w:r>
        <w:t>nt influencé</w:t>
      </w:r>
      <w:del w:id="927" w:author="Nicholas Didier" w:date="2013-09-09T15:08:00Z">
        <w:r w:rsidDel="003F7E33">
          <w:delText>e</w:delText>
        </w:r>
      </w:del>
      <w:r>
        <w:t xml:space="preserve">s par </w:t>
      </w:r>
      <w:ins w:id="928" w:author="Nicholas Didier" w:date="2013-11-08T11:27:00Z">
        <w:r w:rsidR="00A86E7B">
          <w:t>des facteurs tr</w:t>
        </w:r>
        <w:r w:rsidR="00A86E7B">
          <w:rPr>
            <w:rFonts w:ascii="Arial" w:hAnsi="Arial" w:cs="Arial"/>
          </w:rPr>
          <w:t>è</w:t>
        </w:r>
        <w:r w:rsidR="00A86E7B">
          <w:t xml:space="preserve">s </w:t>
        </w:r>
      </w:ins>
      <w:r>
        <w:t xml:space="preserve">divers </w:t>
      </w:r>
      <w:del w:id="929" w:author="Nicholas Didier" w:date="2013-11-08T11:28:00Z">
        <w:r w:rsidDel="00A86E7B">
          <w:delText xml:space="preserve">facteurs </w:delText>
        </w:r>
      </w:del>
      <w:r>
        <w:t>(comme la proximité de l’attraction, l’intérêt des stations d’expérimentations, … etc</w:t>
      </w:r>
      <w:del w:id="930" w:author="Nicholas Didier" w:date="2013-09-09T15:09:00Z">
        <w:r w:rsidDel="003F7E33">
          <w:delText xml:space="preserve">.), </w:delText>
        </w:r>
      </w:del>
      <w:ins w:id="931" w:author="Nicholas Didier" w:date="2013-09-09T15:09:00Z">
        <w:r w:rsidR="003F7E33">
          <w:t>.)</w:t>
        </w:r>
      </w:ins>
      <w:ins w:id="932" w:author="Nicholas Didier" w:date="2013-11-08T11:28:00Z">
        <w:r w:rsidR="00A86E7B">
          <w:t>,</w:t>
        </w:r>
      </w:ins>
      <w:ins w:id="933" w:author="Nicholas Didier" w:date="2013-09-09T15:09:00Z">
        <w:r w:rsidR="003F7E33">
          <w:t xml:space="preserve"> </w:t>
        </w:r>
      </w:ins>
      <w:del w:id="934" w:author="Nicholas Didier" w:date="2013-09-09T15:09:00Z">
        <w:r w:rsidDel="003F7E33">
          <w:delText xml:space="preserve">mais </w:delText>
        </w:r>
      </w:del>
      <w:ins w:id="935" w:author="Nicholas Didier" w:date="2013-11-08T11:28:00Z">
        <w:r w:rsidR="00A86E7B">
          <w:t>il</w:t>
        </w:r>
      </w:ins>
      <w:ins w:id="936" w:author="Nicholas Didier" w:date="2013-09-09T15:09:00Z">
        <w:r w:rsidR="003F7E33">
          <w:t xml:space="preserve"> n’emp</w:t>
        </w:r>
        <w:r w:rsidR="003F7E33">
          <w:rPr>
            <w:rFonts w:ascii="Arial" w:hAnsi="Arial" w:cs="Arial"/>
          </w:rPr>
          <w:t>ê</w:t>
        </w:r>
        <w:r w:rsidR="003F7E33">
          <w:t>che qu’</w:t>
        </w:r>
      </w:ins>
      <w:r>
        <w:t xml:space="preserve">avec un concept </w:t>
      </w:r>
      <w:ins w:id="937" w:author="Nicholas Didier" w:date="2013-09-09T15:10:00Z">
        <w:r w:rsidR="003F7E33">
          <w:t xml:space="preserve">et un produit </w:t>
        </w:r>
      </w:ins>
      <w:r>
        <w:t xml:space="preserve">bien précis et travaillé, tout comme une offre variée et adaptée aux besoins, </w:t>
      </w:r>
      <w:del w:id="938" w:author="Nicholas Didier" w:date="2013-09-09T15:11:00Z">
        <w:r w:rsidDel="003F7E33">
          <w:delText xml:space="preserve">qui </w:delText>
        </w:r>
      </w:del>
      <w:ins w:id="939" w:author="Nicholas Didier" w:date="2013-09-09T15:11:00Z">
        <w:r w:rsidR="003F7E33">
          <w:t xml:space="preserve">on </w:t>
        </w:r>
      </w:ins>
      <w:r>
        <w:t xml:space="preserve">donne </w:t>
      </w:r>
      <w:del w:id="940" w:author="Nicholas Didier" w:date="2013-09-09T15:11:00Z">
        <w:r w:rsidDel="003F7E33">
          <w:delText xml:space="preserve">également </w:delText>
        </w:r>
      </w:del>
      <w:r>
        <w:t xml:space="preserve">au visiteur le sentiment </w:t>
      </w:r>
      <w:del w:id="941" w:author="Nicholas Didier" w:date="2013-09-09T15:11:00Z">
        <w:r w:rsidDel="003F7E33">
          <w:delText xml:space="preserve">de </w:delText>
        </w:r>
      </w:del>
      <w:ins w:id="942" w:author="Nicholas Didier" w:date="2013-09-09T15:11:00Z">
        <w:r w:rsidR="003F7E33">
          <w:t xml:space="preserve">qu’il </w:t>
        </w:r>
      </w:ins>
      <w:r>
        <w:t>n’a</w:t>
      </w:r>
      <w:del w:id="943" w:author="Nicholas Didier" w:date="2013-09-09T15:11:00Z">
        <w:r w:rsidDel="003F7E33">
          <w:delText>voir</w:delText>
        </w:r>
      </w:del>
      <w:r>
        <w:t xml:space="preserve"> pas tout vu</w:t>
      </w:r>
      <w:r w:rsidR="00B246B3">
        <w:t>,</w:t>
      </w:r>
      <w:r>
        <w:t xml:space="preserve"> </w:t>
      </w:r>
      <w:ins w:id="944" w:author="Nicholas Didier" w:date="2013-09-09T15:12:00Z">
        <w:r w:rsidR="003F7E33">
          <w:t xml:space="preserve">qu’il faut donc qu’il revienne! </w:t>
        </w:r>
      </w:ins>
      <w:del w:id="945" w:author="Nicholas Didier" w:date="2013-09-09T15:12:00Z">
        <w:r w:rsidR="00E44572" w:rsidDel="003F7E33">
          <w:delText xml:space="preserve">on </w:delText>
        </w:r>
        <w:r w:rsidDel="003F7E33">
          <w:delText xml:space="preserve">peut faire revenir les touristes </w:delText>
        </w:r>
      </w:del>
      <w:sdt>
        <w:sdtPr>
          <w:id w:val="-864128749"/>
          <w:citation/>
        </w:sdtPr>
        <w:sdtContent>
          <w:r>
            <w:fldChar w:fldCharType="begin"/>
          </w:r>
          <w:r>
            <w:instrText xml:space="preserve">CITATION Cri02 \l 5132 </w:instrText>
          </w:r>
          <w:r>
            <w:fldChar w:fldCharType="separate"/>
          </w:r>
          <w:r w:rsidR="00A139AC">
            <w:rPr>
              <w:noProof/>
            </w:rPr>
            <w:t>(Crié, 2002)</w:t>
          </w:r>
          <w:r>
            <w:fldChar w:fldCharType="end"/>
          </w:r>
        </w:sdtContent>
      </w:sdt>
      <w:r>
        <w:t>.</w:t>
      </w:r>
    </w:p>
    <w:p w14:paraId="463CB862" w14:textId="77777777" w:rsidR="005F2943" w:rsidRDefault="005F2943">
      <w:pPr>
        <w:spacing w:line="480" w:lineRule="auto"/>
        <w:ind w:firstLine="360"/>
        <w:jc w:val="left"/>
      </w:pPr>
      <w:r>
        <w:br w:type="page"/>
      </w:r>
    </w:p>
    <w:p w14:paraId="227A559B" w14:textId="77777777" w:rsidR="00BB606E" w:rsidRDefault="00CC1F08" w:rsidP="00F9403D">
      <w:pPr>
        <w:pStyle w:val="Heading1"/>
        <w:numPr>
          <w:ilvl w:val="0"/>
          <w:numId w:val="1"/>
        </w:numPr>
      </w:pPr>
      <w:bookmarkStart w:id="946" w:name="_Toc358814626"/>
      <w:r>
        <w:lastRenderedPageBreak/>
        <w:t>Le cas du Swiss Science Center</w:t>
      </w:r>
      <w:r w:rsidR="00F9403D">
        <w:t xml:space="preserve"> Technor</w:t>
      </w:r>
      <w:r w:rsidR="00B31EAB">
        <w:t>a</w:t>
      </w:r>
      <w:r w:rsidR="00F9403D">
        <w:t>ma à Winterthur</w:t>
      </w:r>
      <w:bookmarkEnd w:id="946"/>
    </w:p>
    <w:p w14:paraId="4A32D228" w14:textId="53CA18E6" w:rsidR="00F9403D" w:rsidRDefault="00F9403D" w:rsidP="00F9403D">
      <w:r>
        <w:t xml:space="preserve">Pour notre étude nous nous penchons sur le </w:t>
      </w:r>
      <w:del w:id="947" w:author="Nicholas Didier" w:date="2013-11-08T11:29:00Z">
        <w:r w:rsidDel="00A86E7B">
          <w:delText xml:space="preserve">cas </w:delText>
        </w:r>
      </w:del>
      <w:ins w:id="948" w:author="Nicholas Didier" w:date="2013-11-08T11:29:00Z">
        <w:r w:rsidR="00A86E7B">
          <w:t xml:space="preserve">sujet </w:t>
        </w:r>
      </w:ins>
      <w:del w:id="949" w:author="Nicholas Didier" w:date="2013-11-08T11:29:00Z">
        <w:r w:rsidDel="00A86E7B">
          <w:delText xml:space="preserve">de </w:delText>
        </w:r>
      </w:del>
      <w:ins w:id="950" w:author="Nicholas Didier" w:date="2013-11-08T11:29:00Z">
        <w:r w:rsidR="00A86E7B">
          <w:t xml:space="preserve">du </w:t>
        </w:r>
      </w:ins>
      <w:r>
        <w:t xml:space="preserve">Technorama à Winterthur en Suisse. </w:t>
      </w:r>
      <w:del w:id="951" w:author="Nicholas Didier" w:date="2013-11-08T11:29:00Z">
        <w:r w:rsidDel="00A86E7B">
          <w:delText xml:space="preserve">Le </w:delText>
        </w:r>
      </w:del>
      <w:ins w:id="952" w:author="Nicholas Didier" w:date="2013-11-08T11:29:00Z">
        <w:r w:rsidR="00A86E7B">
          <w:t xml:space="preserve">Ce csience center </w:t>
        </w:r>
      </w:ins>
      <w:del w:id="953" w:author="Nicholas Didier" w:date="2013-11-08T11:30:00Z">
        <w:r w:rsidDel="00A86E7B">
          <w:delText xml:space="preserve">musée </w:delText>
        </w:r>
      </w:del>
      <w:r>
        <w:t xml:space="preserve">qui regroupe plus de 500 stations d’expérimentation, peut être comparable </w:t>
      </w:r>
      <w:ins w:id="954" w:author="Nicholas Didier" w:date="2013-09-09T15:14:00Z">
        <w:r w:rsidR="003F7E33">
          <w:rPr>
            <w:rFonts w:ascii="Arial" w:hAnsi="Arial" w:cs="Arial"/>
          </w:rPr>
          <w:t>à</w:t>
        </w:r>
      </w:ins>
      <w:del w:id="955" w:author="Nicholas Didier" w:date="2013-09-09T15:14:00Z">
        <w:r w:rsidDel="003F7E33">
          <w:delText>au</w:delText>
        </w:r>
      </w:del>
      <w:r>
        <w:t xml:space="preserve"> </w:t>
      </w:r>
      <w:ins w:id="956" w:author="Nicholas Didier" w:date="2013-09-09T15:14:00Z">
        <w:r w:rsidR="003F7E33">
          <w:t xml:space="preserve">notre </w:t>
        </w:r>
      </w:ins>
      <w:del w:id="957" w:author="Nicholas Didier" w:date="2013-09-09T15:14:00Z">
        <w:r w:rsidDel="003F7E33">
          <w:delText xml:space="preserve">projet </w:delText>
        </w:r>
      </w:del>
      <w:ins w:id="958" w:author="Nicholas Didier" w:date="2013-09-09T15:14:00Z">
        <w:r w:rsidR="003F7E33">
          <w:t>Projet</w:t>
        </w:r>
      </w:ins>
      <w:del w:id="959" w:author="Nicholas Didier" w:date="2013-09-09T15:14:00Z">
        <w:r w:rsidDel="003F7E33">
          <w:delText>en vue pour Differdange</w:delText>
        </w:r>
      </w:del>
      <w:r>
        <w:t xml:space="preserve">, </w:t>
      </w:r>
      <w:ins w:id="960" w:author="Nicholas Didier" w:date="2013-09-09T15:14:00Z">
        <w:r w:rsidR="003F7E33">
          <w:t xml:space="preserve">tant </w:t>
        </w:r>
      </w:ins>
      <w:r>
        <w:t>par le concept et l’envergure</w:t>
      </w:r>
      <w:del w:id="961" w:author="Nicholas Didier" w:date="2013-11-08T11:30:00Z">
        <w:r w:rsidDel="00A86E7B">
          <w:delText xml:space="preserve"> du musée</w:delText>
        </w:r>
      </w:del>
      <w:r>
        <w:t xml:space="preserve">, comme par les expériences scientifiques proposées. </w:t>
      </w:r>
      <w:ins w:id="962" w:author="Nicholas Didier" w:date="2013-09-09T15:13:00Z">
        <w:r w:rsidR="003F7E33">
          <w:t xml:space="preserve">La ville de </w:t>
        </w:r>
      </w:ins>
      <w:r w:rsidR="00E85109">
        <w:t xml:space="preserve">Winterthur </w:t>
      </w:r>
      <w:del w:id="963" w:author="Nicholas Didier" w:date="2013-09-09T15:13:00Z">
        <w:r w:rsidR="00E85109" w:rsidDel="003F7E33">
          <w:delText xml:space="preserve">se </w:delText>
        </w:r>
      </w:del>
      <w:ins w:id="964" w:author="Nicholas Didier" w:date="2013-09-09T15:13:00Z">
        <w:r w:rsidR="003F7E33">
          <w:t xml:space="preserve">est </w:t>
        </w:r>
      </w:ins>
      <w:del w:id="965" w:author="Nicholas Didier" w:date="2013-09-09T15:13:00Z">
        <w:r w:rsidR="00E85109" w:rsidDel="003F7E33">
          <w:delText xml:space="preserve">situe </w:delText>
        </w:r>
      </w:del>
      <w:del w:id="966" w:author="Nicholas Didier" w:date="2013-09-09T15:14:00Z">
        <w:r w:rsidR="00E85109" w:rsidDel="003F7E33">
          <w:delText xml:space="preserve">également </w:delText>
        </w:r>
      </w:del>
      <w:r w:rsidR="00E85109">
        <w:t>proche</w:t>
      </w:r>
      <w:del w:id="967" w:author="Nicholas Didier" w:date="2013-09-09T15:13:00Z">
        <w:r w:rsidR="00E85109" w:rsidDel="003F7E33">
          <w:delText>s</w:delText>
        </w:r>
      </w:del>
      <w:r w:rsidR="00E85109">
        <w:t xml:space="preserve"> des frontières avec </w:t>
      </w:r>
      <w:del w:id="968" w:author="Nicholas Didier" w:date="2013-09-09T15:15:00Z">
        <w:r w:rsidR="00E85109" w:rsidDel="003F7E33">
          <w:delText xml:space="preserve">la France, </w:delText>
        </w:r>
      </w:del>
      <w:r w:rsidR="00E85109">
        <w:t>l’</w:t>
      </w:r>
      <w:del w:id="969" w:author="Nicholas Didier" w:date="2013-09-09T15:15:00Z">
        <w:r w:rsidR="00E85109" w:rsidDel="003F7E33">
          <w:delText>Allemagne</w:delText>
        </w:r>
      </w:del>
      <w:ins w:id="970" w:author="Nicholas Didier" w:date="2013-09-09T15:15:00Z">
        <w:r w:rsidR="003F7E33">
          <w:t>Allemagne,</w:t>
        </w:r>
      </w:ins>
      <w:del w:id="971" w:author="Nicholas Didier" w:date="2013-09-09T15:15:00Z">
        <w:r w:rsidR="00E85109" w:rsidDel="003F7E33">
          <w:delText xml:space="preserve"> et</w:delText>
        </w:r>
      </w:del>
      <w:r w:rsidR="00E85109">
        <w:t xml:space="preserve"> </w:t>
      </w:r>
      <w:ins w:id="972" w:author="Nicholas Didier" w:date="2013-09-09T15:15:00Z">
        <w:r w:rsidR="003F7E33">
          <w:t xml:space="preserve"> </w:t>
        </w:r>
      </w:ins>
      <w:r w:rsidR="00E85109">
        <w:t xml:space="preserve">l’Autriche, </w:t>
      </w:r>
      <w:ins w:id="973" w:author="Nicholas Didier" w:date="2013-09-09T15:16:00Z">
        <w:r w:rsidR="00EC4765">
          <w:t>et des r</w:t>
        </w:r>
        <w:r w:rsidR="00EC4765">
          <w:rPr>
            <w:rFonts w:ascii="Arial" w:hAnsi="Arial" w:cs="Arial"/>
          </w:rPr>
          <w:t xml:space="preserve">égions suisses italo- et francophones, et </w:t>
        </w:r>
      </w:ins>
      <w:ins w:id="974" w:author="Nicholas Didier" w:date="2013-09-09T15:17:00Z">
        <w:r w:rsidR="00EC4765">
          <w:rPr>
            <w:rFonts w:ascii="Arial" w:hAnsi="Arial" w:cs="Arial"/>
          </w:rPr>
          <w:t xml:space="preserve">se situe </w:t>
        </w:r>
      </w:ins>
      <w:ins w:id="975" w:author="Nicholas Didier" w:date="2013-09-09T15:16:00Z">
        <w:r w:rsidR="00EC4765">
          <w:rPr>
            <w:rFonts w:ascii="Arial" w:hAnsi="Arial" w:cs="Arial"/>
          </w:rPr>
          <w:t>donc dans un environnement</w:t>
        </w:r>
      </w:ins>
      <w:ins w:id="976" w:author="Nicholas Didier" w:date="2013-11-08T11:31:00Z">
        <w:r w:rsidR="00A86E7B">
          <w:rPr>
            <w:rFonts w:ascii="Arial" w:hAnsi="Arial" w:cs="Arial"/>
          </w:rPr>
          <w:t xml:space="preserve"> multilingue</w:t>
        </w:r>
      </w:ins>
      <w:del w:id="977" w:author="Nicholas Didier" w:date="2013-11-08T11:31:00Z">
        <w:r w:rsidR="00D12192" w:rsidDel="00A86E7B">
          <w:rPr>
            <w:rStyle w:val="CommentReference"/>
          </w:rPr>
          <w:commentReference w:id="978"/>
        </w:r>
      </w:del>
      <w:ins w:id="979" w:author="Nicholas Didier" w:date="2013-11-08T11:31:00Z">
        <w:r w:rsidR="00A86E7B">
          <w:rPr>
            <w:rFonts w:ascii="Arial" w:hAnsi="Arial" w:cs="Arial"/>
          </w:rPr>
          <w:t>.</w:t>
        </w:r>
      </w:ins>
      <w:ins w:id="980" w:author="Nicholas Didier" w:date="2013-09-09T15:19:00Z">
        <w:r w:rsidR="00EC4765">
          <w:rPr>
            <w:rFonts w:ascii="Arial" w:hAnsi="Arial" w:cs="Arial"/>
          </w:rPr>
          <w:t xml:space="preserve"> Il en va de même pour </w:t>
        </w:r>
      </w:ins>
      <w:r w:rsidR="00E85109">
        <w:t xml:space="preserve">Differdange </w:t>
      </w:r>
      <w:del w:id="981" w:author="Nicholas Didier" w:date="2013-09-09T15:19:00Z">
        <w:r w:rsidR="00E85109" w:rsidDel="00EC4765">
          <w:delText>de son côté</w:delText>
        </w:r>
      </w:del>
      <w:ins w:id="982" w:author="Nicholas Didier" w:date="2013-09-09T15:19:00Z">
        <w:r w:rsidR="00EC4765">
          <w:t>qui</w:t>
        </w:r>
      </w:ins>
      <w:r w:rsidR="00E85109">
        <w:t xml:space="preserve"> se trouve </w:t>
      </w:r>
      <w:ins w:id="983" w:author="Nicholas Didier" w:date="2013-09-09T15:20:00Z">
        <w:r w:rsidR="00EC4765">
          <w:rPr>
            <w:rFonts w:ascii="Arial" w:hAnsi="Arial" w:cs="Arial"/>
          </w:rPr>
          <w:t>à</w:t>
        </w:r>
        <w:r w:rsidR="00EC4765">
          <w:t xml:space="preserve"> la fronti</w:t>
        </w:r>
        <w:r w:rsidR="00EC4765">
          <w:rPr>
            <w:rFonts w:ascii="Arial" w:hAnsi="Arial" w:cs="Arial"/>
          </w:rPr>
          <w:t>è</w:t>
        </w:r>
        <w:r w:rsidR="00EC4765">
          <w:t xml:space="preserve">re avec </w:t>
        </w:r>
      </w:ins>
      <w:del w:id="984" w:author="Nicholas Didier" w:date="2013-09-09T15:19:00Z">
        <w:r w:rsidR="00E85109" w:rsidDel="00EC4765">
          <w:delText xml:space="preserve">à proximité </w:delText>
        </w:r>
      </w:del>
      <w:del w:id="985" w:author="Nicholas Didier" w:date="2013-09-09T15:20:00Z">
        <w:r w:rsidR="00E85109" w:rsidDel="00EC4765">
          <w:delText xml:space="preserve">de </w:delText>
        </w:r>
      </w:del>
      <w:r w:rsidR="00E85109">
        <w:t>la France</w:t>
      </w:r>
      <w:del w:id="986" w:author="Nicholas Didier" w:date="2013-09-09T15:20:00Z">
        <w:r w:rsidR="00E85109" w:rsidDel="00EC4765">
          <w:delText>, de</w:delText>
        </w:r>
      </w:del>
      <w:ins w:id="987" w:author="Nicholas Didier" w:date="2013-09-09T15:20:00Z">
        <w:r w:rsidR="00EC4765">
          <w:t xml:space="preserve"> et</w:t>
        </w:r>
      </w:ins>
      <w:r w:rsidR="00E85109">
        <w:t xml:space="preserve"> la Belgique mais aussi </w:t>
      </w:r>
      <w:del w:id="988" w:author="Nicholas Didier" w:date="2013-09-09T15:20:00Z">
        <w:r w:rsidR="00E85109" w:rsidDel="00EC4765">
          <w:delText xml:space="preserve">de </w:delText>
        </w:r>
      </w:del>
      <w:ins w:id="989" w:author="Nicholas Didier" w:date="2013-09-09T15:19:00Z">
        <w:r w:rsidR="00EC4765">
          <w:t xml:space="preserve">à proximité </w:t>
        </w:r>
      </w:ins>
      <w:commentRangeStart w:id="990"/>
      <w:ins w:id="991" w:author="Nicholas Didier" w:date="2013-09-09T15:20:00Z">
        <w:del w:id="992" w:author="Jean Calmes" w:date="2013-10-30T13:57:00Z">
          <w:r w:rsidR="00EC4765" w:rsidDel="00D12192">
            <w:delText>avec</w:delText>
          </w:r>
        </w:del>
      </w:ins>
      <w:ins w:id="993" w:author="Jean Calmes" w:date="2013-10-30T13:57:00Z">
        <w:del w:id="994" w:author="Nicholas Didier" w:date="2013-11-08T11:31:00Z">
          <w:r w:rsidR="00D12192" w:rsidDel="00A86E7B">
            <w:delText>de</w:delText>
          </w:r>
          <w:commentRangeEnd w:id="990"/>
          <w:r w:rsidR="00D12192" w:rsidDel="00A86E7B">
            <w:rPr>
              <w:rStyle w:val="CommentReference"/>
            </w:rPr>
            <w:commentReference w:id="990"/>
          </w:r>
        </w:del>
      </w:ins>
      <w:ins w:id="996" w:author="Nicholas Didier" w:date="2013-11-08T11:31:00Z">
        <w:r w:rsidR="00A86E7B">
          <w:t xml:space="preserve">de </w:t>
        </w:r>
      </w:ins>
      <w:r w:rsidR="00E85109">
        <w:t xml:space="preserve">l’Allemagne. </w:t>
      </w:r>
      <w:ins w:id="997" w:author="Nicholas Didier" w:date="2013-09-09T15:20:00Z">
        <w:r w:rsidR="00EC4765">
          <w:t xml:space="preserve">Au Technorama, </w:t>
        </w:r>
      </w:ins>
      <w:del w:id="998" w:author="Nicholas Didier" w:date="2013-09-09T15:21:00Z">
        <w:r w:rsidR="00B31EAB" w:rsidDel="00EC4765">
          <w:delText xml:space="preserve">Les </w:delText>
        </w:r>
      </w:del>
      <w:ins w:id="999" w:author="Nicholas Didier" w:date="2013-09-09T15:21:00Z">
        <w:r w:rsidR="00EC4765">
          <w:t xml:space="preserve">les </w:t>
        </w:r>
      </w:ins>
      <w:r w:rsidR="00B31EAB">
        <w:t xml:space="preserve">stations d’expérimentation sont conçues en majeur partie par le centre lui-même tout comme l’envisage le Projet </w:t>
      </w:r>
      <w:del w:id="1000" w:author="Nicholas Didier" w:date="2013-09-09T15:21:00Z">
        <w:r w:rsidR="00B31EAB" w:rsidDel="00EC4765">
          <w:delText xml:space="preserve">à </w:delText>
        </w:r>
      </w:del>
      <w:ins w:id="1001" w:author="Nicholas Didier" w:date="2013-09-09T15:21:00Z">
        <w:r w:rsidR="00EC4765">
          <w:t xml:space="preserve">de </w:t>
        </w:r>
      </w:ins>
      <w:r w:rsidR="00B31EAB">
        <w:t xml:space="preserve">Differdange. Une collaboration entre les deux </w:t>
      </w:r>
      <w:del w:id="1002" w:author="Nicholas Didier" w:date="2013-11-08T11:32:00Z">
        <w:r w:rsidR="00B31EAB" w:rsidDel="00A86E7B">
          <w:delText xml:space="preserve">Science </w:delText>
        </w:r>
      </w:del>
      <w:ins w:id="1003" w:author="Nicholas Didier" w:date="2013-11-08T11:32:00Z">
        <w:r w:rsidR="00A86E7B">
          <w:t xml:space="preserve">science </w:t>
        </w:r>
      </w:ins>
      <w:del w:id="1004" w:author="Nicholas Didier" w:date="2013-11-08T11:32:00Z">
        <w:r w:rsidR="00B31EAB" w:rsidDel="00A86E7B">
          <w:delText xml:space="preserve">Center </w:delText>
        </w:r>
      </w:del>
      <w:ins w:id="1005" w:author="Nicholas Didier" w:date="2013-11-08T11:32:00Z">
        <w:r w:rsidR="00A86E7B">
          <w:t xml:space="preserve">centers </w:t>
        </w:r>
      </w:ins>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1006" w:name="_Toc358814627"/>
      <w:r>
        <w:t>3.1. Aperçu historique</w:t>
      </w:r>
      <w:bookmarkEnd w:id="1006"/>
    </w:p>
    <w:p w14:paraId="31BAEAC5" w14:textId="172870AD" w:rsidR="00416811" w:rsidRDefault="00416811" w:rsidP="008B5270">
      <w:r>
        <w:t>En 1947, l’association pour la fondation d’un musée de la technique voit le jour. Elle commence à collecter des objets d’exposition</w:t>
      </w:r>
      <w:ins w:id="1007" w:author="Nicholas Didier" w:date="2013-09-09T15:21:00Z">
        <w:r w:rsidR="00EC4765">
          <w:t xml:space="preserve"> suisses</w:t>
        </w:r>
      </w:ins>
      <w:r>
        <w:t>, constitués pour une large part de machines et d’appareils obsolètes dont se défont les entreprises industrielles implantée</w:t>
      </w:r>
      <w:ins w:id="1008" w:author="Nicholas Didier" w:date="2013-09-09T15:22:00Z">
        <w:r w:rsidR="00EC4765">
          <w:t>s</w:t>
        </w:r>
      </w:ins>
      <w:r>
        <w:t xml:space="preserve"> dans la région et dans l’ancien « triangle d’or » de la construction suisse de machines, entr</w:t>
      </w:r>
      <w:r w:rsidR="008B5270">
        <w:t>e Winterthur, Zurich et Baden.</w:t>
      </w:r>
    </w:p>
    <w:p w14:paraId="6ACD66A6" w14:textId="02B964BC" w:rsidR="00416811" w:rsidRDefault="00416811" w:rsidP="00416811">
      <w:r>
        <w:t>Le 26 juin 1969, une fondation est créée sous la désignation TECHNORAMA DER SCHWEIZ, avec la précision que son objectif consiste à exposer « les sciences et les techniques dans le cadre d’une présentation</w:t>
      </w:r>
      <w:del w:id="1009" w:author="Nicholas Didier" w:date="2013-09-09T15:24:00Z">
        <w:r w:rsidDel="00EC4765">
          <w:delText xml:space="preserve"> </w:delText>
        </w:r>
      </w:del>
      <w:ins w:id="1010" w:author="Nicholas Didier" w:date="2013-09-09T15:23:00Z">
        <w:r w:rsidR="00EC4765">
          <w:t> </w:t>
        </w:r>
      </w:ins>
      <w:r>
        <w:t xml:space="preserve">vivante </w:t>
      </w:r>
      <w:del w:id="1011" w:author="Nicholas Didier" w:date="2013-09-09T15:22:00Z">
        <w:r w:rsidDel="00EC4765">
          <w:delText xml:space="preserve">», </w:delText>
        </w:r>
      </w:del>
      <w:ins w:id="1012" w:author="Nicholas Didier" w:date="2013-09-09T15:22:00Z">
        <w:r w:rsidR="00EC4765">
          <w:t xml:space="preserve">». Ce </w:t>
        </w:r>
      </w:ins>
      <w:del w:id="1013" w:author="Nicholas Didier" w:date="2013-09-09T15:22:00Z">
        <w:r w:rsidDel="00EC4765">
          <w:delText xml:space="preserve">un </w:delText>
        </w:r>
      </w:del>
      <w:r>
        <w:t xml:space="preserve">principe </w:t>
      </w:r>
      <w:ins w:id="1014" w:author="Nicholas Didier" w:date="2013-09-09T15:23:00Z">
        <w:r w:rsidR="00EC4765">
          <w:rPr>
            <w:rFonts w:ascii="Arial" w:hAnsi="Arial" w:cs="Arial"/>
          </w:rPr>
          <w:t>é</w:t>
        </w:r>
        <w:r w:rsidR="00EC4765">
          <w:t xml:space="preserve">tait </w:t>
        </w:r>
      </w:ins>
      <w:r>
        <w:t>destiné à se concrétiser par une exposition dont la forme dev</w:t>
      </w:r>
      <w:del w:id="1015" w:author="Nicholas Didier" w:date="2013-09-09T15:23:00Z">
        <w:r w:rsidDel="00EC4765">
          <w:delText>r</w:delText>
        </w:r>
      </w:del>
      <w:r>
        <w:t>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7051FDF9" w:rsidR="00416811" w:rsidRDefault="0021137B" w:rsidP="00416811">
      <w:r>
        <w:t xml:space="preserve">La nouvelle orientation, à savoir la transformation d’un musée en un Science Center, un champ </w:t>
      </w:r>
      <w:del w:id="1016" w:author="Nicholas Didier" w:date="2013-09-09T15:25:00Z">
        <w:r w:rsidDel="00EC4765">
          <w:delText xml:space="preserve">d’expérience </w:delText>
        </w:r>
      </w:del>
      <w:ins w:id="1017" w:author="Nicholas Didier" w:date="2013-09-09T15:25:00Z">
        <w:r w:rsidR="00EC4765">
          <w:t xml:space="preserve">d’expérimentation </w:t>
        </w:r>
      </w:ins>
      <w:r>
        <w:t xml:space="preserve">diversifié, amusant et destiné à éveiller la curiosité, </w:t>
      </w:r>
      <w:r w:rsidR="00416811">
        <w:t xml:space="preserve">est </w:t>
      </w:r>
      <w:r>
        <w:t>récompensée</w:t>
      </w:r>
      <w:r w:rsidR="00416811">
        <w:t xml:space="preserve"> par un accroissement du nombre des visiteurs</w:t>
      </w:r>
      <w:r>
        <w:t xml:space="preserve">. </w:t>
      </w:r>
      <w:ins w:id="1018" w:author="Nicholas Didier" w:date="2013-09-09T15:25:00Z">
        <w:r w:rsidR="00EC4765">
          <w:t xml:space="preserve">Mais </w:t>
        </w:r>
      </w:ins>
      <w:del w:id="1019" w:author="Nicholas Didier" w:date="2013-09-09T15:25:00Z">
        <w:r w:rsidDel="00EC4765">
          <w:delText xml:space="preserve">Et </w:delText>
        </w:r>
        <w:r w:rsidR="00416811" w:rsidDel="00EC4765">
          <w:delText xml:space="preserve">considération </w:delText>
        </w:r>
      </w:del>
      <w:r w:rsidR="00416811">
        <w:t>plus important</w:t>
      </w:r>
      <w:del w:id="1020" w:author="Nicholas Didier" w:date="2013-09-09T15:25:00Z">
        <w:r w:rsidR="00416811" w:rsidDel="00EC4765">
          <w:delText>e</w:delText>
        </w:r>
      </w:del>
      <w:r w:rsidR="00416811">
        <w:t xml:space="preserve"> encore, par un accroissement vertigineux de la fréquentation de la part des jeunes et des enfants – jusqu’aux bambins d’âge préscolaire. Ainsi, </w:t>
      </w:r>
      <w:ins w:id="1021" w:author="Nicholas Didier" w:date="2013-09-09T15:26:00Z">
        <w:r w:rsidR="00EC4765">
          <w:t xml:space="preserve">le </w:t>
        </w:r>
      </w:ins>
      <w:r w:rsidR="00416811">
        <w:t>Technorama s’impose progressivement comme une institution indispensable à l’enseignement extra</w:t>
      </w:r>
      <w:ins w:id="1022" w:author="Nicholas Didier" w:date="2013-09-09T15:26:00Z">
        <w:r w:rsidR="00EC4765">
          <w:t>-</w:t>
        </w:r>
      </w:ins>
      <w:r w:rsidR="00416811">
        <w:t>scolaire.</w:t>
      </w:r>
    </w:p>
    <w:p w14:paraId="652C906F" w14:textId="77777777" w:rsidR="005E5FAF" w:rsidRDefault="00013B06" w:rsidP="005E5FAF">
      <w:pPr>
        <w:pStyle w:val="Heading2"/>
      </w:pPr>
      <w:bookmarkStart w:id="1023" w:name="_Toc358814628"/>
      <w:r>
        <w:t>3.2. Le</w:t>
      </w:r>
      <w:r w:rsidR="005E5FAF">
        <w:t xml:space="preserve"> concept de Technorama</w:t>
      </w:r>
      <w:bookmarkEnd w:id="1023"/>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38F8D65F" w:rsidR="005E5FAF" w:rsidRDefault="005E5FAF" w:rsidP="005E5FAF">
      <w:r>
        <w:t xml:space="preserve">La manière libre et détendue avec laquelle il convient d’explorer et de découvrir est une sensation inédite pour de nombreux visiteurs. Il n’y </w:t>
      </w:r>
      <w:commentRangeStart w:id="1024"/>
      <w:ins w:id="1025" w:author="Jean Calmes" w:date="2013-10-30T13:59:00Z">
        <w:del w:id="1026" w:author="Nicholas Didier" w:date="2013-11-08T11:33:00Z">
          <w:r w:rsidR="00D12192" w:rsidDel="000F02FB">
            <w:delText>a</w:delText>
          </w:r>
        </w:del>
      </w:ins>
      <w:commentRangeEnd w:id="1024"/>
      <w:ins w:id="1027" w:author="Jean Calmes" w:date="2013-10-30T14:00:00Z">
        <w:del w:id="1028" w:author="Nicholas Didier" w:date="2013-11-08T11:33:00Z">
          <w:r w:rsidR="00D12192" w:rsidDel="000F02FB">
            <w:rPr>
              <w:rStyle w:val="CommentReference"/>
            </w:rPr>
            <w:commentReference w:id="1024"/>
          </w:r>
        </w:del>
      </w:ins>
      <w:ins w:id="1030" w:author="Nicholas Didier" w:date="2013-11-08T11:33:00Z">
        <w:r w:rsidR="000F02FB">
          <w:t>a</w:t>
        </w:r>
      </w:ins>
      <w:ins w:id="1031" w:author="Jean Calmes" w:date="2013-10-30T13:59:00Z">
        <w:r w:rsidR="00D12192">
          <w:t xml:space="preserve"> </w:t>
        </w:r>
      </w:ins>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77777777" w:rsidR="0021137B" w:rsidRDefault="005E5FAF" w:rsidP="005E5FAF">
      <w:pPr>
        <w:pStyle w:val="Heading2"/>
      </w:pPr>
      <w:bookmarkStart w:id="1032" w:name="_Toc358814629"/>
      <w:r>
        <w:t>3.3</w:t>
      </w:r>
      <w:r w:rsidR="0021137B">
        <w:t>. Les chiffres de Technorama</w:t>
      </w:r>
      <w:bookmarkEnd w:id="1032"/>
    </w:p>
    <w:p w14:paraId="006F651C" w14:textId="3D44CDFB" w:rsidR="005E5FAF" w:rsidRDefault="005E5FAF" w:rsidP="005E5FAF">
      <w:r>
        <w:t>D’après le rapport d’activité de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del w:id="1033" w:author="Nicholas Didier" w:date="2013-09-03T16:37:00Z">
        <w:r w:rsidR="009826C6" w:rsidDel="00540470">
          <w:delText xml:space="preserve">1000 </w:delText>
        </w:r>
      </w:del>
      <w:ins w:id="1034" w:author="Nicholas Didier" w:date="2013-09-03T16:37:00Z">
        <w:r w:rsidR="00540470">
          <w:t>2</w:t>
        </w:r>
      </w:ins>
      <w:ins w:id="1035" w:author="Nicholas Didier" w:date="2013-11-08T11:33:00Z">
        <w:r w:rsidR="000F02FB">
          <w:t>.</w:t>
        </w:r>
      </w:ins>
      <w:ins w:id="1036" w:author="Nicholas Didier" w:date="2013-09-03T16:37:00Z">
        <w:r w:rsidR="00540470">
          <w:t xml:space="preserve">000 </w:t>
        </w:r>
      </w:ins>
      <w:r w:rsidR="009826C6">
        <w:t>visiteurs par jour.</w:t>
      </w:r>
      <w:r w:rsidR="00FA0236">
        <w:t xml:space="preserve"> </w:t>
      </w:r>
    </w:p>
    <w:p w14:paraId="4C868FD4" w14:textId="5B872F3B"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commentRangeStart w:id="1037"/>
      <w:del w:id="1038" w:author="Nicholas Didier" w:date="2013-11-08T11:33:00Z">
        <w:r w:rsidR="00EB33A6" w:rsidDel="000F02FB">
          <w:delText>32</w:delText>
        </w:r>
        <w:commentRangeEnd w:id="1037"/>
        <w:r w:rsidR="00CE118D" w:rsidDel="000F02FB">
          <w:rPr>
            <w:rStyle w:val="CommentReference"/>
          </w:rPr>
          <w:commentReference w:id="1037"/>
        </w:r>
      </w:del>
      <w:ins w:id="1039" w:author="Nicholas Didier" w:date="2013-11-08T11:33:00Z">
        <w:r w:rsidR="000F02FB">
          <w:t>30</w:t>
        </w:r>
      </w:ins>
      <w:r w:rsidR="00EB33A6">
        <w:t xml:space="preserve">%, les </w:t>
      </w:r>
      <w:commentRangeStart w:id="1040"/>
      <w:del w:id="1041" w:author="Nicholas Didier" w:date="2013-11-08T11:33:00Z">
        <w:r w:rsidR="00EB33A6" w:rsidDel="000F02FB">
          <w:delText>7</w:delText>
        </w:r>
      </w:del>
      <w:ins w:id="1042" w:author="Nicholas Didier" w:date="2013-11-08T11:33:00Z">
        <w:r w:rsidR="000F02FB">
          <w:t>5</w:t>
        </w:r>
      </w:ins>
      <w:r w:rsidR="00EB33A6">
        <w:t>%</w:t>
      </w:r>
      <w:commentRangeEnd w:id="1040"/>
      <w:r w:rsidR="00540470">
        <w:rPr>
          <w:rStyle w:val="CommentReference"/>
        </w:rPr>
        <w:commentReference w:id="1040"/>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6040D9A7" w:rsidR="008C0A9B" w:rsidRDefault="008C0A9B" w:rsidP="00EF2EDF">
      <w:r>
        <w:t>Avec un budget marketing aux alentours de</w:t>
      </w:r>
      <w:ins w:id="1043" w:author="Nicholas Didier" w:date="2013-11-08T11:34:00Z">
        <w:r w:rsidR="000F02FB">
          <w:t xml:space="preserve"> </w:t>
        </w:r>
      </w:ins>
      <w:del w:id="1044" w:author="Nicholas Didier" w:date="2013-11-08T11:34:00Z">
        <w:r w:rsidDel="000F02FB">
          <w:delText xml:space="preserve"> </w:delText>
        </w:r>
        <w:commentRangeStart w:id="1045"/>
        <w:r w:rsidDel="000F02FB">
          <w:delText>8</w:delText>
        </w:r>
        <w:commentRangeEnd w:id="1045"/>
        <w:r w:rsidR="00540470" w:rsidDel="000F02FB">
          <w:rPr>
            <w:rStyle w:val="CommentReference"/>
          </w:rPr>
          <w:commentReference w:id="1045"/>
        </w:r>
      </w:del>
      <w:ins w:id="1046" w:author="Nicholas Didier" w:date="2013-11-08T11:34:00Z">
        <w:r w:rsidR="000F02FB">
          <w:t>4.5</w:t>
        </w:r>
      </w:ins>
      <w:r>
        <w:t>% du chiffre d’affaires Technorama réussit sa communication auprès de son public cible. Différent</w:t>
      </w:r>
      <w:ins w:id="1047" w:author="Nicholas Didier" w:date="2013-09-03T16:40:00Z">
        <w:r w:rsidR="00540470">
          <w:t>es</w:t>
        </w:r>
      </w:ins>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7161AC79" w:rsidR="008C0A9B" w:rsidRDefault="00684595" w:rsidP="005E5FAF">
      <w:r>
        <w:t>Le nombre de visiteurs</w:t>
      </w:r>
      <w:r w:rsidR="009826C6">
        <w:t xml:space="preserve"> au vu</w:t>
      </w:r>
      <w:del w:id="1048" w:author="Nicholas Didier" w:date="2013-09-09T15:30:00Z">
        <w:r w:rsidR="009826C6" w:rsidDel="00EC4765">
          <w:delText>e</w:delText>
        </w:r>
      </w:del>
      <w:r w:rsidR="009826C6">
        <w:t xml:space="preserve"> de la ville de Winterthur (environ 100.000 </w:t>
      </w:r>
      <w:r w:rsidR="00913F08">
        <w:t>habitants</w:t>
      </w:r>
      <w:r w:rsidR="009826C6">
        <w:t>)</w:t>
      </w:r>
      <w:r>
        <w:t xml:space="preserve"> est très important et </w:t>
      </w:r>
      <w:ins w:id="1049" w:author="Nicholas Didier" w:date="2013-09-09T15:30:00Z">
        <w:r w:rsidR="00EC4765">
          <w:t xml:space="preserve">le </w:t>
        </w:r>
      </w:ins>
      <w:r>
        <w:t>Technorama est devenu</w:t>
      </w:r>
      <w:del w:id="1050" w:author="Nicholas Didier" w:date="2013-09-09T15:30:00Z">
        <w:r w:rsidR="00EF2EDF" w:rsidDel="00EC4765">
          <w:delText>e</w:delText>
        </w:r>
      </w:del>
      <w:r>
        <w:t xml:space="preserve"> l’attraction touristique</w:t>
      </w:r>
      <w:r w:rsidR="009826C6">
        <w:t xml:space="preserve"> phare de la ville</w:t>
      </w:r>
      <w:ins w:id="1051" w:author="Nicholas Didier" w:date="2013-09-09T15:30:00Z">
        <w:r w:rsidR="00EC4765">
          <w:t>, et au-del</w:t>
        </w:r>
        <w:r w:rsidR="00EC4765">
          <w:rPr>
            <w:rFonts w:ascii="Arial" w:hAnsi="Arial" w:cs="Arial"/>
          </w:rPr>
          <w:t>à</w:t>
        </w:r>
        <w:r w:rsidR="00EC4765">
          <w:t xml:space="preserve"> du canton et de la </w:t>
        </w:r>
      </w:ins>
      <w:ins w:id="1052" w:author="Nicholas Didier" w:date="2013-09-09T15:31:00Z">
        <w:r w:rsidR="00EC4765">
          <w:t>r</w:t>
        </w:r>
        <w:r w:rsidR="00EC4765">
          <w:rPr>
            <w:rFonts w:ascii="Arial" w:hAnsi="Arial" w:cs="Arial"/>
          </w:rPr>
          <w:t>é</w:t>
        </w:r>
        <w:r w:rsidR="00EC4765">
          <w:t>gion</w:t>
        </w:r>
      </w:ins>
      <w:r>
        <w:t xml:space="preserve">. </w:t>
      </w:r>
      <w:r w:rsidR="009A3AA2">
        <w:t>D’après les responsables</w:t>
      </w:r>
      <w:del w:id="1053" w:author="Nicholas Didier" w:date="2013-09-09T15:31:00Z">
        <w:r w:rsidR="009A3AA2" w:rsidDel="00EC4765">
          <w:delText>,</w:delText>
        </w:r>
        <w:r w:rsidR="00451B4A" w:rsidDel="00EC4765">
          <w:delText xml:space="preserve"> </w:delText>
        </w:r>
      </w:del>
      <w:ins w:id="1054" w:author="Nicholas Didier" w:date="2013-09-09T15:31:00Z">
        <w:r w:rsidR="00EC4765">
          <w:t xml:space="preserve"> et </w:t>
        </w:r>
      </w:ins>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ins w:id="1055" w:author="Nicholas Didier" w:date="2013-09-09T15:32:00Z">
        <w:r w:rsidR="00EC4765">
          <w:t xml:space="preserve"> pour une r</w:t>
        </w:r>
        <w:r w:rsidR="00EC4765">
          <w:rPr>
            <w:rFonts w:ascii="Arial" w:hAnsi="Arial" w:cs="Arial"/>
          </w:rPr>
          <w:t>é</w:t>
        </w:r>
        <w:r w:rsidR="00EC4765">
          <w:t>gion alpine</w:t>
        </w:r>
      </w:ins>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del w:id="1056" w:author="Nicholas Didier" w:date="2013-09-09T15:39:00Z">
        <w:r w:rsidR="005F2943" w:rsidDel="00EC4765">
          <w:delText>7,5</w:delText>
        </w:r>
      </w:del>
      <w:ins w:id="1057" w:author="Nicholas Didier" w:date="2013-11-08T11:35:00Z">
        <w:r w:rsidR="000F02FB">
          <w:t>5</w:t>
        </w:r>
      </w:ins>
      <w:r w:rsidR="005F2943">
        <w:t xml:space="preserve"> millions d’habitants</w:t>
      </w:r>
      <w:ins w:id="1058" w:author="Nicholas Didier" w:date="2013-09-09T15:40:00Z">
        <w:r w:rsidR="00EC4765">
          <w:t>, hors France</w:t>
        </w:r>
      </w:ins>
      <w:r w:rsidR="005F2943">
        <w:t>.</w:t>
      </w:r>
    </w:p>
    <w:p w14:paraId="42E9269B" w14:textId="0C0880B5" w:rsidR="005F2943" w:rsidRDefault="005F2943" w:rsidP="005E5FAF">
      <w:del w:id="1059" w:author="Nicholas Didier" w:date="2013-09-09T15:40:00Z">
        <w:r w:rsidDel="00EC4765">
          <w:lastRenderedPageBreak/>
          <w:delText>Dans cette zone nous avons également une partie de la France</w:delText>
        </w:r>
      </w:del>
      <w:ins w:id="1060" w:author="Nicholas Didier" w:date="2013-09-09T15:40:00Z">
        <w:r w:rsidR="00EC4765">
          <w:t>En effet</w:t>
        </w:r>
      </w:ins>
      <w:r>
        <w:t>, lors de notre entretien avec M</w:t>
      </w:r>
      <w:ins w:id="1061" w:author="Nicholas Didier" w:date="2013-09-09T15:41:00Z">
        <w:r w:rsidR="00EC4765">
          <w:t>.</w:t>
        </w:r>
      </w:ins>
      <w:r>
        <w:t xml:space="preserve"> Künnemann de la direction </w:t>
      </w:r>
      <w:del w:id="1062" w:author="Nicholas Didier" w:date="2013-09-09T15:40:00Z">
        <w:r w:rsidDel="00EC4765">
          <w:delText xml:space="preserve">de </w:delText>
        </w:r>
      </w:del>
      <w:ins w:id="1063" w:author="Nicholas Didier" w:date="2013-09-09T15:40:00Z">
        <w:r w:rsidR="00EC4765">
          <w:t xml:space="preserve">du </w:t>
        </w:r>
      </w:ins>
      <w:r>
        <w:t xml:space="preserve">Technorama, </w:t>
      </w:r>
      <w:del w:id="1064" w:author="Nicholas Didier" w:date="2013-09-09T15:41:00Z">
        <w:r w:rsidDel="00EC4765">
          <w:delText xml:space="preserve">il </w:delText>
        </w:r>
      </w:del>
      <w:ins w:id="1065" w:author="Nicholas Didier" w:date="2013-09-09T15:41:00Z">
        <w:r w:rsidR="00EC4765">
          <w:t xml:space="preserve">ce dernier </w:t>
        </w:r>
      </w:ins>
      <w:r>
        <w:t xml:space="preserve">a affirmé n’accueillir que très peu de clients français, </w:t>
      </w:r>
      <w:ins w:id="1066" w:author="Nicholas Didier" w:date="2013-09-09T15:42:00Z">
        <w:r w:rsidR="00EC4765">
          <w:t>« </w:t>
        </w:r>
      </w:ins>
      <w:ins w:id="1067" w:author="Nicholas Didier" w:date="2013-09-09T15:44:00Z">
        <w:r w:rsidR="00EC4765">
          <w:rPr>
            <w:rFonts w:ascii="Arial" w:hAnsi="Arial" w:cs="Arial"/>
          </w:rPr>
          <w:t>é</w:t>
        </w:r>
      </w:ins>
      <w:ins w:id="1068" w:author="Nicholas Didier" w:date="2013-09-09T15:42:00Z">
        <w:r w:rsidR="00EC4765">
          <w:t>tant donn</w:t>
        </w:r>
        <w:r w:rsidR="00EC4765">
          <w:rPr>
            <w:rFonts w:ascii="Arial" w:hAnsi="Arial" w:cs="Arial"/>
          </w:rPr>
          <w:t>é</w:t>
        </w:r>
        <w:r w:rsidR="00EC4765">
          <w:t xml:space="preserve"> que </w:t>
        </w:r>
      </w:ins>
      <w:ins w:id="1069" w:author="Nicholas Didier" w:date="2013-09-09T15:44:00Z">
        <w:r w:rsidR="00EC4765">
          <w:t xml:space="preserve">pour des rsisons linguistiques, </w:t>
        </w:r>
      </w:ins>
      <w:ins w:id="1070" w:author="Nicholas Didier" w:date="2013-09-09T15:42:00Z">
        <w:r w:rsidR="00EC4765">
          <w:t>les fran</w:t>
        </w:r>
      </w:ins>
      <w:ins w:id="1071" w:author="Nicholas Didier" w:date="2013-09-09T15:43:00Z">
        <w:r w:rsidR="00EC4765">
          <w:rPr>
            <w:rFonts w:ascii="Arial" w:hAnsi="Arial" w:cs="Arial"/>
          </w:rPr>
          <w:t>ç</w:t>
        </w:r>
        <w:r w:rsidR="00EC4765">
          <w:t xml:space="preserve">ais </w:t>
        </w:r>
      </w:ins>
      <w:ins w:id="1072" w:author="Nicholas Didier" w:date="2013-09-09T15:46:00Z">
        <w:r w:rsidR="00EC4765">
          <w:t>se sentent</w:t>
        </w:r>
      </w:ins>
      <w:ins w:id="1073" w:author="Nicholas Didier" w:date="2013-09-09T15:43:00Z">
        <w:r w:rsidR="00EC4765">
          <w:t xml:space="preserve"> </w:t>
        </w:r>
      </w:ins>
      <w:ins w:id="1074" w:author="Nicholas Didier" w:date="2013-09-09T15:46:00Z">
        <w:r w:rsidR="00EC4765">
          <w:t>tr</w:t>
        </w:r>
        <w:r w:rsidR="00EC4765">
          <w:rPr>
            <w:rFonts w:ascii="Arial" w:hAnsi="Arial" w:cs="Arial"/>
          </w:rPr>
          <w:t>è</w:t>
        </w:r>
        <w:r w:rsidR="00EC4765">
          <w:t xml:space="preserve">s </w:t>
        </w:r>
      </w:ins>
      <w:ins w:id="1075" w:author="Nicholas Didier" w:date="2013-09-09T15:43:00Z">
        <w:r w:rsidR="00EC4765">
          <w:t>peu attir</w:t>
        </w:r>
        <w:r w:rsidR="00EC4765">
          <w:rPr>
            <w:rFonts w:ascii="Arial" w:hAnsi="Arial" w:cs="Arial"/>
          </w:rPr>
          <w:t>é</w:t>
        </w:r>
        <w:r w:rsidR="00EC4765">
          <w:t>s par la Suisse allemande</w:t>
        </w:r>
      </w:ins>
      <w:ins w:id="1076" w:author="Nicholas Didier" w:date="2013-09-09T15:44:00Z">
        <w:r w:rsidR="00EC4765">
          <w:t> ».</w:t>
        </w:r>
      </w:ins>
      <w:ins w:id="1077" w:author="Nicholas Didier" w:date="2013-09-09T15:42:00Z">
        <w:r w:rsidR="00EC4765">
          <w:t xml:space="preserve"> </w:t>
        </w:r>
      </w:ins>
      <w:ins w:id="1078" w:author="Nicholas Didier" w:date="2013-09-09T15:44:00Z">
        <w:r w:rsidR="00EC4765">
          <w:t xml:space="preserve">Le centre </w:t>
        </w:r>
      </w:ins>
      <w:del w:id="1079" w:author="Nicholas Didier" w:date="2013-09-09T15:45:00Z">
        <w:r w:rsidDel="00EC4765">
          <w:delText xml:space="preserve">clientèle que le musée </w:delText>
        </w:r>
      </w:del>
      <w:r>
        <w:t xml:space="preserve">néglige </w:t>
      </w:r>
      <w:del w:id="1080" w:author="Nicholas Didier" w:date="2013-09-09T15:45:00Z">
        <w:r w:rsidDel="00EC4765">
          <w:delText>un peu</w:delText>
        </w:r>
      </w:del>
      <w:ins w:id="1081" w:author="Nicholas Didier" w:date="2013-09-09T15:45:00Z">
        <w:r w:rsidR="00EC4765">
          <w:t>donc la France</w:t>
        </w:r>
      </w:ins>
      <w:r>
        <w:t xml:space="preserve"> en matière de publicité et de prospection</w:t>
      </w:r>
      <w:del w:id="1082" w:author="Nicholas Didier" w:date="2013-09-09T15:45:00Z">
        <w:r w:rsidDel="00EC4765">
          <w:delText>. Le centre de la science</w:delText>
        </w:r>
      </w:del>
      <w:ins w:id="1083" w:author="Nicholas Didier" w:date="2013-09-09T15:45:00Z">
        <w:r w:rsidR="00EC4765">
          <w:t xml:space="preserve"> et</w:t>
        </w:r>
      </w:ins>
      <w:r>
        <w:t xml:space="preserve"> se concentre </w:t>
      </w:r>
      <w:del w:id="1084" w:author="Nicholas Didier" w:date="2013-09-09T15:45:00Z">
        <w:r w:rsidDel="00EC4765">
          <w:delText xml:space="preserve">d’avantage </w:delText>
        </w:r>
      </w:del>
      <w:ins w:id="1085" w:author="Nicholas Didier" w:date="2013-09-09T15:45:00Z">
        <w:r w:rsidR="00EC4765">
          <w:t xml:space="preserve">exclusivement </w:t>
        </w:r>
      </w:ins>
      <w:r>
        <w:t>sur les marchés suisse, allemand et autrichien.</w:t>
      </w:r>
    </w:p>
    <w:p w14:paraId="057AD0EB" w14:textId="77777777" w:rsidR="00451B4A" w:rsidRDefault="00451B4A" w:rsidP="00451B4A">
      <w:pPr>
        <w:pStyle w:val="Caption"/>
        <w:keepNext/>
      </w:pPr>
      <w:bookmarkStart w:id="1086" w:name="_Toc358732002"/>
      <w:r>
        <w:t xml:space="preserve">Tableau </w:t>
      </w:r>
      <w:fldSimple w:instr=" SEQ Tableau \* ARABIC ">
        <w:r w:rsidR="00D651DF">
          <w:rPr>
            <w:noProof/>
          </w:rPr>
          <w:t>1</w:t>
        </w:r>
      </w:fldSimple>
      <w:r>
        <w:t>: Zone de chalandise isochronique autour de Winterthur (2H30 de trajet en voiture)</w:t>
      </w:r>
      <w:bookmarkEnd w:id="1086"/>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5F86ED12" w:rsidR="005F2943" w:rsidRDefault="008C0A9B" w:rsidP="00A65B92">
      <w:r>
        <w:t>L’</w:t>
      </w:r>
      <w:r w:rsidR="009826C6">
        <w:t>exemple</w:t>
      </w:r>
      <w:r>
        <w:t xml:space="preserve"> de Technorama</w:t>
      </w:r>
      <w:r w:rsidR="009826C6">
        <w:t xml:space="preserve"> est la preuve qu’avec un bon concept et </w:t>
      </w:r>
      <w:del w:id="1087" w:author="Nicholas Didier" w:date="2013-09-09T15:48:00Z">
        <w:r w:rsidR="009826C6" w:rsidDel="00EC4765">
          <w:delText xml:space="preserve">une </w:delText>
        </w:r>
      </w:del>
      <w:r w:rsidR="009826C6">
        <w:t>mise en œuvre</w:t>
      </w:r>
      <w:ins w:id="1088" w:author="Nicholas Didier" w:date="2013-09-09T15:48:00Z">
        <w:r w:rsidR="00EC4765">
          <w:t>,</w:t>
        </w:r>
      </w:ins>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ins w:id="1089" w:author="Nicholas Didier" w:date="2013-09-09T15:50:00Z">
        <w:r w:rsidR="00EC4765">
          <w:t xml:space="preserve">de </w:t>
        </w:r>
      </w:ins>
      <w:r w:rsidR="007A4A7B">
        <w:t xml:space="preserve">marketing et les efforts </w:t>
      </w:r>
      <w:ins w:id="1090" w:author="Jean Calmes" w:date="2013-10-30T14:04:00Z">
        <w:r w:rsidR="00CE118D">
          <w:t xml:space="preserve">de renouvellement et de maintenance </w:t>
        </w:r>
      </w:ins>
      <w:commentRangeStart w:id="1091"/>
      <w:del w:id="1092" w:author="Jean Calmes" w:date="2013-10-30T14:05:00Z">
        <w:r w:rsidR="007A4A7B" w:rsidDel="00CE118D">
          <w:delText>autour</w:delText>
        </w:r>
        <w:commentRangeEnd w:id="1091"/>
        <w:r w:rsidR="00CE118D" w:rsidDel="00CE118D">
          <w:rPr>
            <w:rStyle w:val="CommentReference"/>
          </w:rPr>
          <w:commentReference w:id="1091"/>
        </w:r>
        <w:r w:rsidR="007A4A7B" w:rsidDel="00CE118D">
          <w:delText xml:space="preserve"> des</w:delText>
        </w:r>
      </w:del>
      <w:ins w:id="1093" w:author="Jean Calmes" w:date="2013-10-30T14:05:00Z">
        <w:r w:rsidR="00CE118D">
          <w:t>relatives aux</w:t>
        </w:r>
      </w:ins>
      <w:r w:rsidR="007A4A7B">
        <w:t xml:space="preserve"> stations d’expérimentation</w:t>
      </w:r>
      <w:del w:id="1094" w:author="Nicholas Didier" w:date="2013-09-09T15:50:00Z">
        <w:r w:rsidR="007A4A7B" w:rsidDel="00EC4765">
          <w:delText>s</w:delText>
        </w:r>
      </w:del>
      <w:r w:rsidR="007A4A7B">
        <w:t xml:space="preserve">, </w:t>
      </w:r>
      <w:r>
        <w:t xml:space="preserve">permettent </w:t>
      </w:r>
      <w:del w:id="1095" w:author="Nicholas Didier" w:date="2013-09-09T15:50:00Z">
        <w:r w:rsidDel="00EC4765">
          <w:delText xml:space="preserve">à </w:delText>
        </w:r>
      </w:del>
      <w:ins w:id="1096" w:author="Nicholas Didier" w:date="2013-09-09T15:50:00Z">
        <w:r w:rsidR="00EC4765">
          <w:t xml:space="preserve">au </w:t>
        </w:r>
      </w:ins>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1097" w:name="_Toc358814630"/>
      <w:r>
        <w:lastRenderedPageBreak/>
        <w:t xml:space="preserve">La zone de chalandise </w:t>
      </w:r>
      <w:r w:rsidR="00726B21">
        <w:t>autour de Differdange</w:t>
      </w:r>
      <w:bookmarkEnd w:id="1097"/>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3182CDAD" w:rsidR="00E44572" w:rsidRDefault="00E44572" w:rsidP="00E44572">
      <w:r>
        <w:t>Les visiteurs potentiels sont constitués par un échantillon relativement large et très important, comme nous avons pu voir dans l’analyse de la clientèle</w:t>
      </w:r>
      <w:del w:id="1098" w:author="Nicholas Didier" w:date="2013-09-09T15:50:00Z">
        <w:r w:rsidDel="00EC4765">
          <w:delText xml:space="preserve">, </w:delText>
        </w:r>
      </w:del>
      <w:ins w:id="1099" w:author="Nicholas Didier" w:date="2013-09-09T15:50:00Z">
        <w:r w:rsidR="00EC4765">
          <w:t xml:space="preserve"> : en effet, </w:t>
        </w:r>
      </w:ins>
      <w:r>
        <w:t xml:space="preserve">le </w:t>
      </w:r>
      <w:del w:id="1100" w:author="Nicholas Didier" w:date="2013-09-09T15:51:00Z">
        <w:r w:rsidDel="00EC4765">
          <w:delText>centre de la science</w:delText>
        </w:r>
      </w:del>
      <w:ins w:id="1101" w:author="Nicholas Didier" w:date="2013-09-09T15:51:00Z">
        <w:r w:rsidR="00EC4765">
          <w:t>Science Center</w:t>
        </w:r>
      </w:ins>
      <w:r>
        <w:t xml:space="preserve"> peut attirer </w:t>
      </w:r>
      <w:ins w:id="1102" w:author="Nicholas Didier" w:date="2013-11-08T12:00:00Z">
        <w:r w:rsidR="002208FD">
          <w:t xml:space="preserve">aussi bien </w:t>
        </w:r>
      </w:ins>
      <w:r>
        <w:t>des visiteurs venant</w:t>
      </w:r>
      <w:r w:rsidRPr="00F00B15">
        <w:t xml:space="preserve"> </w:t>
      </w:r>
      <w:r>
        <w:t xml:space="preserve">exclusivement dans le but de visiter </w:t>
      </w:r>
      <w:del w:id="1103" w:author="Nicholas Didier" w:date="2013-11-08T12:00:00Z">
        <w:r w:rsidDel="002208FD">
          <w:delText>le musée</w:delText>
        </w:r>
      </w:del>
      <w:ins w:id="1104" w:author="Nicholas Didier" w:date="2013-11-08T12:01:00Z">
        <w:r w:rsidR="002208FD">
          <w:t>le</w:t>
        </w:r>
      </w:ins>
      <w:ins w:id="1105" w:author="Nicholas Didier" w:date="2013-11-08T12:00:00Z">
        <w:r w:rsidR="002208FD">
          <w:t xml:space="preserve"> centre</w:t>
        </w:r>
      </w:ins>
      <w:r>
        <w:t xml:space="preserve"> </w:t>
      </w:r>
      <w:ins w:id="1106" w:author="Nicholas Didier" w:date="2013-11-08T12:01:00Z">
        <w:r w:rsidR="002208FD">
          <w:t>comme il peut s’int</w:t>
        </w:r>
      </w:ins>
      <w:ins w:id="1107" w:author="Nicholas Didier" w:date="2013-11-08T12:02:00Z">
        <w:r w:rsidR="002208FD">
          <w:rPr>
            <w:rFonts w:ascii="Arial" w:hAnsi="Arial" w:cs="Arial"/>
          </w:rPr>
          <w:t>é</w:t>
        </w:r>
      </w:ins>
      <w:ins w:id="1108" w:author="Nicholas Didier" w:date="2013-11-08T12:01:00Z">
        <w:r w:rsidR="002208FD">
          <w:t xml:space="preserve">grer dans le programme </w:t>
        </w:r>
      </w:ins>
      <w:del w:id="1109" w:author="Nicholas Didier" w:date="2013-09-09T15:51:00Z">
        <w:r w:rsidDel="00EC4765">
          <w:delText>et les</w:delText>
        </w:r>
      </w:del>
      <w:ins w:id="1110" w:author="Nicholas Didier" w:date="2013-09-09T15:51:00Z">
        <w:r w:rsidR="00EC4765">
          <w:t>des</w:t>
        </w:r>
      </w:ins>
      <w:r>
        <w:t xml:space="preserve"> touristes déjà sur place au Luxembourg </w:t>
      </w:r>
      <w:ins w:id="1111" w:author="Nicholas Didier" w:date="2013-09-03T16:44:00Z">
        <w:r w:rsidR="00B2594A">
          <w:t xml:space="preserve">et dans la grande région </w:t>
        </w:r>
      </w:ins>
      <w:r>
        <w:t xml:space="preserve">pour des raisons </w:t>
      </w:r>
      <w:del w:id="1112" w:author="Nicholas Didier" w:date="2013-09-09T15:52:00Z">
        <w:r w:rsidDel="00EC4765">
          <w:delText>différentes</w:delText>
        </w:r>
      </w:del>
      <w:ins w:id="1113" w:author="Nicholas Didier" w:date="2013-09-09T15:52:00Z">
        <w:r w:rsidR="00EC4765">
          <w:t>autres</w:t>
        </w:r>
      </w:ins>
      <w:r>
        <w:t>.</w:t>
      </w:r>
    </w:p>
    <w:p w14:paraId="71B91848" w14:textId="54D6BEA5" w:rsidR="00E44572" w:rsidRDefault="00E44572" w:rsidP="00E44572">
      <w:r>
        <w:t xml:space="preserve">Suite à ce constat, nous allons définir et analyser dans un premier temps la zone de chalandise du musée, </w:t>
      </w:r>
      <w:ins w:id="1114" w:author="Nicholas Didier" w:date="2013-09-09T15:53:00Z">
        <w:r w:rsidR="00EC4765">
          <w:t>(</w:t>
        </w:r>
      </w:ins>
      <w:r>
        <w:t>du fait qu’une partie des visiteurs viennent dans le seul but de la visite du musée</w:t>
      </w:r>
      <w:ins w:id="1115" w:author="Nicholas Didier" w:date="2013-09-09T15:53:00Z">
        <w:r w:rsidR="00EC4765">
          <w:t>)</w:t>
        </w:r>
      </w:ins>
      <w:del w:id="1116" w:author="Nicholas Didier" w:date="2013-09-09T15:54:00Z">
        <w:r w:rsidDel="00EC4765">
          <w:delText>,</w:delText>
        </w:r>
      </w:del>
      <w:r>
        <w:t xml:space="preserve"> analyse dans laquelle nous nous appuyons en partie sur l’exemple </w:t>
      </w:r>
      <w:del w:id="1117" w:author="Nicholas Didier" w:date="2013-09-09T15:54:00Z">
        <w:r w:rsidDel="00EC4765">
          <w:delText xml:space="preserve">de </w:delText>
        </w:r>
      </w:del>
      <w:ins w:id="1118" w:author="Nicholas Didier" w:date="2013-09-09T15:54:00Z">
        <w:r w:rsidR="00EC4765">
          <w:t xml:space="preserve">du </w:t>
        </w:r>
      </w:ins>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1119" w:name="_Toc358814631"/>
      <w:r>
        <w:t>4</w:t>
      </w:r>
      <w:r w:rsidR="00726B21">
        <w:t>.1. Définition de la zone de chalandise</w:t>
      </w:r>
      <w:bookmarkEnd w:id="1119"/>
    </w:p>
    <w:p w14:paraId="7C7436F3" w14:textId="65CFD2A6" w:rsidR="003956AD" w:rsidRDefault="004F280E" w:rsidP="004F280E">
      <w:r>
        <w:t xml:space="preserve">Afin de définir la zone de chalandise du projet, nous prenons en compte un rayon d’environ </w:t>
      </w:r>
      <w:del w:id="1120" w:author="Nicholas Didier" w:date="2013-11-08T12:03:00Z">
        <w:r w:rsidDel="002208FD">
          <w:delText xml:space="preserve">250 </w:delText>
        </w:r>
      </w:del>
      <w:ins w:id="1121" w:author="Nicholas Didier" w:date="2013-11-08T12:03:00Z">
        <w:r w:rsidR="002208FD">
          <w:t xml:space="preserve">2.30 </w:t>
        </w:r>
      </w:ins>
      <w:del w:id="1122" w:author="Nicholas Didier" w:date="2013-11-08T12:03:00Z">
        <w:r w:rsidDel="002208FD">
          <w:delText xml:space="preserve">km </w:delText>
        </w:r>
      </w:del>
      <w:ins w:id="1123" w:author="Nicholas Didier" w:date="2013-11-08T12:03:00Z">
        <w:r w:rsidR="002208FD">
          <w:t xml:space="preserve">heures </w:t>
        </w:r>
      </w:ins>
      <w:r>
        <w:t xml:space="preserve">parcourues en voiture. Nous supposons qu’un trajet en voiture </w:t>
      </w:r>
      <w:del w:id="1124" w:author="Nicholas Didier" w:date="2013-11-08T12:03:00Z">
        <w:r w:rsidDel="002208FD">
          <w:delText>aux alentours de 2 heures et 30 minutes</w:delText>
        </w:r>
      </w:del>
      <w:ins w:id="1125" w:author="Nicholas Didier" w:date="2013-11-08T12:03:00Z">
        <w:r w:rsidR="002208FD">
          <w:t>de cet ordre de grandeur</w:t>
        </w:r>
      </w:ins>
      <w:r>
        <w:t xml:space="preserve"> peut être parcouru </w:t>
      </w:r>
      <w:ins w:id="1126" w:author="Nicholas Didier" w:date="2013-11-08T12:04:00Z">
        <w:r w:rsidR="002208FD">
          <w:t xml:space="preserve">dans le cas d’une excursion d’un jour </w:t>
        </w:r>
      </w:ins>
      <w:del w:id="1127" w:author="Nicholas Didier" w:date="2013-11-08T12:04:00Z">
        <w:r w:rsidDel="002208FD">
          <w:delText xml:space="preserve">pour visiter le musée </w:delText>
        </w:r>
      </w:del>
      <w:r>
        <w:t>(</w:t>
      </w:r>
      <w:ins w:id="1128" w:author="Nicholas Didier" w:date="2013-11-08T12:04:00Z">
        <w:r w:rsidR="002208FD">
          <w:t xml:space="preserve">ceci </w:t>
        </w:r>
      </w:ins>
      <w:ins w:id="1129" w:author="Nicholas Didier" w:date="2013-11-08T12:05:00Z">
        <w:r w:rsidR="002208FD">
          <w:t>fut</w:t>
        </w:r>
      </w:ins>
      <w:ins w:id="1130" w:author="Nicholas Didier" w:date="2013-11-08T12:04:00Z">
        <w:r w:rsidR="002208FD">
          <w:t xml:space="preserve"> </w:t>
        </w:r>
      </w:ins>
      <w:r w:rsidR="00815FD1">
        <w:t xml:space="preserve">également </w:t>
      </w:r>
      <w:ins w:id="1131" w:author="Nicholas Didier" w:date="2013-11-08T12:05:00Z">
        <w:r w:rsidR="002208FD">
          <w:t>v</w:t>
        </w:r>
        <w:r w:rsidR="002208FD">
          <w:rPr>
            <w:rFonts w:ascii="Arial" w:hAnsi="Arial" w:cs="Arial"/>
          </w:rPr>
          <w:t>é</w:t>
        </w:r>
        <w:r w:rsidR="002208FD">
          <w:t>rifi</w:t>
        </w:r>
        <w:r w:rsidR="002208FD">
          <w:rPr>
            <w:rFonts w:ascii="Arial" w:hAnsi="Arial" w:cs="Arial"/>
          </w:rPr>
          <w:t>é</w:t>
        </w:r>
        <w:r w:rsidR="002208FD">
          <w:t xml:space="preserve"> </w:t>
        </w:r>
      </w:ins>
      <w:r>
        <w:t xml:space="preserve">en comparaison directe avec la clientèle </w:t>
      </w:r>
      <w:del w:id="1132" w:author="Nicholas Didier" w:date="2013-09-09T15:59:00Z">
        <w:r w:rsidDel="00EB6C79">
          <w:delText xml:space="preserve">de </w:delText>
        </w:r>
      </w:del>
      <w:ins w:id="1133" w:author="Nicholas Didier" w:date="2013-09-09T15:59:00Z">
        <w:r w:rsidR="00EB6C79">
          <w:t xml:space="preserve">du </w:t>
        </w:r>
      </w:ins>
      <w:r>
        <w:t>Technorma),</w:t>
      </w:r>
      <w:del w:id="1134" w:author="Nicholas Didier" w:date="2013-11-08T12:04:00Z">
        <w:r w:rsidDel="002208FD">
          <w:delText xml:space="preserve"> dans le cas d’une excursion d’un jour</w:delText>
        </w:r>
      </w:del>
      <w:r>
        <w:t xml:space="preserve">.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ins w:id="1135" w:author="Nicholas Didier" w:date="2013-11-08T12:06:00Z">
        <w:r w:rsidR="002208FD">
          <w:t xml:space="preserve">donc </w:t>
        </w:r>
      </w:ins>
      <w:r w:rsidR="00815FD1">
        <w:t xml:space="preserve">pas en compte les touristes </w:t>
      </w:r>
      <w:del w:id="1136" w:author="Nicholas Didier" w:date="2013-11-08T12:05:00Z">
        <w:r w:rsidR="00815FD1" w:rsidDel="002208FD">
          <w:delText xml:space="preserve">du </w:delText>
        </w:r>
      </w:del>
      <w:ins w:id="1137" w:author="Nicholas Didier" w:date="2013-11-08T12:05:00Z">
        <w:r w:rsidR="002208FD">
          <w:t xml:space="preserve">au </w:t>
        </w:r>
      </w:ins>
      <w:r w:rsidR="00815FD1">
        <w:t>Luxembourg (loisir, affaires, sport, etc.) déjà sur place pou</w:t>
      </w:r>
      <w:r w:rsidR="00953002">
        <w:t xml:space="preserve">r d’autres raisons </w:t>
      </w:r>
      <w:del w:id="1138" w:author="Nicholas Didier" w:date="2013-09-09T16:00:00Z">
        <w:r w:rsidR="00953002" w:rsidDel="00EB6C79">
          <w:delText>que le</w:delText>
        </w:r>
      </w:del>
      <w:ins w:id="1139" w:author="Nicholas Didier" w:date="2013-09-09T16:00:00Z">
        <w:r w:rsidR="00EB6C79">
          <w:t>qu’une visite du Science Center</w:t>
        </w:r>
      </w:ins>
      <w:del w:id="1140" w:author="Nicholas Didier" w:date="2013-09-09T16:00:00Z">
        <w:r w:rsidR="00953002" w:rsidDel="00EB6C79">
          <w:delText xml:space="preserve"> musée</w:delText>
        </w:r>
      </w:del>
      <w:r w:rsidR="00815FD1">
        <w:t>.</w:t>
      </w:r>
      <w:ins w:id="1141" w:author="Nicholas Didier" w:date="2013-11-08T12:07:00Z">
        <w:r w:rsidR="002208FD">
          <w:t>. Dans ce chapitre, on se concentrera donc uniquement</w:t>
        </w:r>
      </w:ins>
      <w:r w:rsidR="00815FD1">
        <w:t xml:space="preserve"> </w:t>
      </w:r>
      <w:del w:id="1142" w:author="Nicholas Didier" w:date="2013-11-08T12:07:00Z">
        <w:r w:rsidR="00815FD1" w:rsidDel="002208FD">
          <w:delText xml:space="preserve">Ici sont considérés les </w:delText>
        </w:r>
      </w:del>
      <w:ins w:id="1143" w:author="Nicholas Didier" w:date="2013-11-08T12:07:00Z">
        <w:r w:rsidR="002208FD">
          <w:t xml:space="preserve">aux </w:t>
        </w:r>
      </w:ins>
      <w:r w:rsidR="00815FD1">
        <w:t xml:space="preserve">visiteurs susceptibles de </w:t>
      </w:r>
      <w:del w:id="1144" w:author="Nicholas Didier" w:date="2013-11-08T12:08:00Z">
        <w:r w:rsidR="00815FD1" w:rsidDel="002208FD">
          <w:delText>venir au musée</w:delText>
        </w:r>
      </w:del>
      <w:ins w:id="1145" w:author="Nicholas Didier" w:date="2013-11-08T12:08:00Z">
        <w:r w:rsidR="002208FD">
          <w:t>visiter le Science Center</w:t>
        </w:r>
      </w:ins>
      <w:r w:rsidR="00815FD1">
        <w:t xml:space="preserve"> dans le </w:t>
      </w:r>
      <w:del w:id="1146" w:author="Nicholas Didier" w:date="2013-11-08T12:08:00Z">
        <w:r w:rsidR="00815FD1" w:rsidDel="002208FD">
          <w:delText xml:space="preserve">cas </w:delText>
        </w:r>
      </w:del>
      <w:ins w:id="1147" w:author="Nicholas Didier" w:date="2013-11-08T12:08:00Z">
        <w:r w:rsidR="002208FD">
          <w:t xml:space="preserve">cadre </w:t>
        </w:r>
      </w:ins>
      <w:r w:rsidR="00815FD1">
        <w:t>d’une visite d’un jour</w:t>
      </w:r>
      <w:ins w:id="1148" w:author="Nicholas Didier" w:date="2013-09-09T16:01:00Z">
        <w:r w:rsidR="00EB6C79">
          <w:t>.</w:t>
        </w:r>
      </w:ins>
      <w:del w:id="1149" w:author="Nicholas Didier" w:date="2013-09-09T16:01:00Z">
        <w:r w:rsidR="00815FD1" w:rsidDel="00EB6C79">
          <w:delText>, voir 2 jours.</w:delText>
        </w:r>
      </w:del>
    </w:p>
    <w:p w14:paraId="116D1106" w14:textId="5EFC8336" w:rsidR="00726B21" w:rsidRDefault="00726B21" w:rsidP="00726B21">
      <w:pPr>
        <w:pStyle w:val="Caption"/>
        <w:keepNext/>
      </w:pPr>
      <w:bookmarkStart w:id="1150" w:name="_Toc358732003"/>
      <w:r>
        <w:lastRenderedPageBreak/>
        <w:t xml:space="preserve">Tableau </w:t>
      </w:r>
      <w:r w:rsidR="00175212">
        <w:fldChar w:fldCharType="begin"/>
      </w:r>
      <w:r w:rsidR="00175212">
        <w:instrText xml:space="preserve"> SEQ Tableau \* ARABIC </w:instrText>
      </w:r>
      <w:r w:rsidR="00175212">
        <w:fldChar w:fldCharType="separate"/>
      </w:r>
      <w:r w:rsidR="00D651DF">
        <w:rPr>
          <w:noProof/>
        </w:rPr>
        <w:t>2</w:t>
      </w:r>
      <w:r w:rsidR="00175212">
        <w:rPr>
          <w:noProof/>
        </w:rPr>
        <w:fldChar w:fldCharType="end"/>
      </w:r>
      <w:r>
        <w:t xml:space="preserve">: Zone de chalandise isochronique autour de Differdange </w:t>
      </w:r>
      <w:ins w:id="1151" w:author="Nicholas Didier" w:date="2013-11-08T15:28:00Z">
        <w:r w:rsidR="00BB468D">
          <w:t>(</w:t>
        </w:r>
      </w:ins>
      <w:del w:id="1152" w:author="Nicholas Didier" w:date="2013-11-08T15:28:00Z">
        <w:r w:rsidDel="00BB468D">
          <w:delText>(2H30 de trajet en voiture)</w:delText>
        </w:r>
      </w:del>
      <w:bookmarkEnd w:id="1150"/>
      <w:ins w:id="1153" w:author="Nicholas Didier" w:date="2013-11-08T15:28:00Z">
        <w:r w:rsidR="00BB468D">
          <w:t>1H, 2H, 2.30H &amp; 3.</w:t>
        </w:r>
      </w:ins>
      <w:ins w:id="1154" w:author="Nicholas Didier" w:date="2013-11-08T15:29:00Z">
        <w:r w:rsidR="00BB468D">
          <w:t>H)</w:t>
        </w:r>
      </w:ins>
    </w:p>
    <w:p w14:paraId="2032D9B1" w14:textId="63757F0E" w:rsidR="00815FD1" w:rsidRDefault="00257531" w:rsidP="005F2943">
      <w:pPr>
        <w:ind w:firstLine="0"/>
        <w:jc w:val="center"/>
      </w:pPr>
      <w:del w:id="1155" w:author="Nicholas Didier" w:date="2013-11-08T15:27:00Z">
        <w:r w:rsidDel="003C4D55">
          <w:rPr>
            <w:noProof/>
            <w:lang w:val="en-US"/>
          </w:rPr>
          <w:drawing>
            <wp:inline distT="0" distB="0" distL="0" distR="0" wp14:anchorId="59E2AE6E" wp14:editId="0591D59C">
              <wp:extent cx="4743450" cy="38147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0425" t="30423" r="31949" b="21164"/>
                      <a:stretch/>
                    </pic:blipFill>
                    <pic:spPr bwMode="auto">
                      <a:xfrm>
                        <a:off x="0" y="0"/>
                        <a:ext cx="4743079" cy="3814436"/>
                      </a:xfrm>
                      <a:prstGeom prst="rect">
                        <a:avLst/>
                      </a:prstGeom>
                      <a:ln>
                        <a:noFill/>
                      </a:ln>
                      <a:extLst>
                        <a:ext uri="{53640926-AAD7-44d8-BBD7-CCE9431645EC}">
                          <a14:shadowObscured xmlns:a14="http://schemas.microsoft.com/office/drawing/2010/main"/>
                        </a:ext>
                      </a:extLst>
                    </pic:spPr>
                  </pic:pic>
                </a:graphicData>
              </a:graphic>
            </wp:inline>
          </w:drawing>
        </w:r>
      </w:del>
      <w:ins w:id="1156" w:author="Nicholas Didier" w:date="2013-11-08T15:28:00Z">
        <w:r w:rsidR="00BB468D">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ins>
    </w:p>
    <w:p w14:paraId="33B79B0F" w14:textId="77777777" w:rsidR="00DB4253" w:rsidRDefault="00726B21" w:rsidP="00DB4253">
      <w:pPr>
        <w:ind w:left="-720"/>
        <w:rPr>
          <w:ins w:id="1157" w:author="Nicholas Didier" w:date="2013-11-08T15:48:00Z"/>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del w:id="1158" w:author="Nicholas Didier" w:date="2013-09-09T16:01:00Z">
        <w:r w:rsidR="00257531" w:rsidDel="00EB6C79">
          <w:delText>entre dans les</w:delText>
        </w:r>
      </w:del>
      <w:ins w:id="1159" w:author="Nicholas Didier" w:date="2013-09-09T16:01:00Z">
        <w:r w:rsidR="00EB6C79">
          <w:t xml:space="preserve">correspond </w:t>
        </w:r>
      </w:ins>
      <w:ins w:id="1160" w:author="Nicholas Didier" w:date="2013-09-09T16:02:00Z">
        <w:r w:rsidR="00EB6C79">
          <w:rPr>
            <w:rFonts w:ascii="Arial" w:hAnsi="Arial" w:cs="Arial"/>
          </w:rPr>
          <w:t>à</w:t>
        </w:r>
      </w:ins>
      <w:r w:rsidR="00257531">
        <w:t xml:space="preserve"> </w:t>
      </w:r>
      <w:ins w:id="1161" w:author="Nicholas Didier" w:date="2013-11-08T15:29:00Z">
        <w:r w:rsidR="00BB468D">
          <w:t>3H de trajet en voiture. La deuxi</w:t>
        </w:r>
      </w:ins>
      <w:ins w:id="1162" w:author="Nicholas Didier" w:date="2013-11-08T15:30:00Z">
        <w:r w:rsidR="00BB468D">
          <w:rPr>
            <w:rFonts w:ascii="Arial" w:hAnsi="Arial" w:cs="Arial"/>
          </w:rPr>
          <w:t>è</w:t>
        </w:r>
      </w:ins>
      <w:ins w:id="1163" w:author="Nicholas Didier" w:date="2013-11-08T15:29:00Z">
        <w:r w:rsidR="00BB468D">
          <w:t>me</w:t>
        </w:r>
      </w:ins>
      <w:ins w:id="1164" w:author="Nicholas Didier" w:date="2013-11-08T15:30:00Z">
        <w:r w:rsidR="00BB468D">
          <w:t xml:space="preserve"> zone, légèrement plus foncée, correspond </w:t>
        </w:r>
      </w:ins>
      <w:ins w:id="1165" w:author="Nicholas Didier" w:date="2013-11-08T15:31:00Z">
        <w:r w:rsidR="00BB468D">
          <w:rPr>
            <w:rFonts w:ascii="Arial" w:hAnsi="Arial" w:cs="Arial"/>
          </w:rPr>
          <w:t>à</w:t>
        </w:r>
      </w:ins>
      <w:ins w:id="1166" w:author="Nicholas Didier" w:date="2013-11-08T15:29:00Z">
        <w:r w:rsidR="00BB468D">
          <w:t xml:space="preserve"> </w:t>
        </w:r>
      </w:ins>
      <w:r w:rsidR="00257531">
        <w:t>2H30 de trajet</w:t>
      </w:r>
      <w:del w:id="1167" w:author="Nicholas Didier" w:date="2013-11-08T15:31:00Z">
        <w:r w:rsidR="00257531" w:rsidDel="00BB468D">
          <w:delText xml:space="preserve"> en voiture</w:delText>
        </w:r>
      </w:del>
      <w:r w:rsidR="00257531">
        <w:t xml:space="preserve">. La </w:t>
      </w:r>
      <w:del w:id="1168" w:author="Nicholas Didier" w:date="2013-11-08T15:31:00Z">
        <w:r w:rsidR="00257531" w:rsidDel="00BB468D">
          <w:delText>2</w:delText>
        </w:r>
        <w:r w:rsidR="00257531" w:rsidRPr="00257531" w:rsidDel="00BB468D">
          <w:rPr>
            <w:vertAlign w:val="superscript"/>
          </w:rPr>
          <w:delText>e</w:delText>
        </w:r>
        <w:r w:rsidR="00257531" w:rsidDel="00BB468D">
          <w:delText xml:space="preserve"> </w:delText>
        </w:r>
      </w:del>
      <w:ins w:id="1169" w:author="Nicholas Didier" w:date="2013-11-08T15:31:00Z">
        <w:r w:rsidR="00BB468D">
          <w:t>3</w:t>
        </w:r>
        <w:r w:rsidR="00BB468D" w:rsidRPr="00257531">
          <w:rPr>
            <w:vertAlign w:val="superscript"/>
          </w:rPr>
          <w:t>e</w:t>
        </w:r>
        <w:r w:rsidR="00BB468D">
          <w:t xml:space="preserve"> </w:t>
        </w:r>
      </w:ins>
      <w:r w:rsidR="00257531">
        <w:t xml:space="preserve">zone </w:t>
      </w:r>
      <w:del w:id="1170" w:author="Nicholas Didier" w:date="2013-11-08T15:31:00Z">
        <w:r w:rsidR="00257531" w:rsidDel="00BB468D">
          <w:delText xml:space="preserve">légèrement </w:delText>
        </w:r>
      </w:del>
      <w:ins w:id="1171" w:author="Nicholas Didier" w:date="2013-11-08T15:31:00Z">
        <w:r w:rsidR="00BB468D">
          <w:t xml:space="preserve">encore </w:t>
        </w:r>
      </w:ins>
      <w:r w:rsidR="00257531">
        <w:t xml:space="preserve">plus foncée regroupe le rayon de </w:t>
      </w:r>
      <w:del w:id="1172" w:author="Nicholas Didier" w:date="2013-11-08T15:31:00Z">
        <w:r w:rsidR="00257531" w:rsidDel="00BB468D">
          <w:delText xml:space="preserve">1H30 </w:delText>
        </w:r>
      </w:del>
      <w:ins w:id="1173" w:author="Nicholas Didier" w:date="2013-11-08T15:31:00Z">
        <w:r w:rsidR="00BB468D">
          <w:t xml:space="preserve">2H </w:t>
        </w:r>
      </w:ins>
      <w:r w:rsidR="00257531">
        <w:t xml:space="preserve">en voiture et la dernière 1H de trajet. Nous constatons que le bassin est de 2H30 est très </w:t>
      </w:r>
      <w:r w:rsidR="00953002">
        <w:t>opportun</w:t>
      </w:r>
      <w:r w:rsidR="00BA57C6">
        <w:t xml:space="preserve"> et touche même au Pays-Bas,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r w:rsidR="00953002">
        <w:t xml:space="preserve"> etc.</w:t>
      </w:r>
      <w:r w:rsidR="00257531">
        <w:t xml:space="preserve"> Le logiciel </w:t>
      </w:r>
      <w:ins w:id="1174" w:author="Nicholas Didier" w:date="2013-11-08T15:32:00Z">
        <w:r w:rsidR="00BB468D">
          <w:t xml:space="preserve">n’est </w:t>
        </w:r>
      </w:ins>
      <w:ins w:id="1175" w:author="Nicholas Didier" w:date="2013-11-08T15:33:00Z">
        <w:r w:rsidR="00BB468D">
          <w:t>qu’</w:t>
        </w:r>
        <w:r w:rsidR="00BB468D">
          <w:rPr>
            <w:rFonts w:ascii="Arial" w:hAnsi="Arial" w:cs="Arial"/>
          </w:rPr>
          <w:t>á</w:t>
        </w:r>
        <w:r w:rsidR="00BB468D">
          <w:t xml:space="preserve"> consid</w:t>
        </w:r>
      </w:ins>
      <w:ins w:id="1176" w:author="Nicholas Didier" w:date="2013-11-08T15:34:00Z">
        <w:r w:rsidR="00BB468D">
          <w:rPr>
            <w:rFonts w:ascii="Arial" w:hAnsi="Arial" w:cs="Arial"/>
          </w:rPr>
          <w:t>é</w:t>
        </w:r>
      </w:ins>
      <w:ins w:id="1177" w:author="Nicholas Didier" w:date="2013-11-08T15:33:00Z">
        <w:r w:rsidR="00BB468D">
          <w:t xml:space="preserve">rer </w:t>
        </w:r>
      </w:ins>
      <w:ins w:id="1178" w:author="Nicholas Didier" w:date="2013-11-08T15:34:00Z">
        <w:r w:rsidR="00BB468D">
          <w:t xml:space="preserve">comme </w:t>
        </w:r>
      </w:ins>
      <w:ins w:id="1179" w:author="Nicholas Didier" w:date="2013-11-08T15:33:00Z">
        <w:r w:rsidR="00BB468D">
          <w:t>illustration</w:t>
        </w:r>
      </w:ins>
      <w:ins w:id="1180" w:author="Nicholas Didier" w:date="2013-11-08T15:34:00Z">
        <w:r w:rsidR="00BB468D">
          <w:t>. Il date de 2011 et on a not</w:t>
        </w:r>
        <w:r w:rsidR="00BB468D">
          <w:rPr>
            <w:rFonts w:ascii="Arial" w:hAnsi="Arial" w:cs="Arial"/>
          </w:rPr>
          <w:t>é</w:t>
        </w:r>
        <w:r w:rsidR="00BB468D">
          <w:t xml:space="preserve"> des faiblesses concernant </w:t>
        </w:r>
      </w:ins>
      <w:ins w:id="1181" w:author="Nicholas Didier" w:date="2013-11-08T15:35:00Z">
        <w:r w:rsidR="00BB468D">
          <w:t xml:space="preserve">le temps de parcours por certaines villes. En outre, il ne nous procure pas </w:t>
        </w:r>
      </w:ins>
      <w:ins w:id="1182" w:author="Nicholas Didier" w:date="2013-11-08T15:36:00Z">
        <w:r w:rsidR="00BB468D">
          <w:t>le nombre d’habitants et les codes postaux des zones indiqu</w:t>
        </w:r>
        <w:r w:rsidR="00BB468D">
          <w:rPr>
            <w:rFonts w:ascii="Arial" w:hAnsi="Arial" w:cs="Arial"/>
          </w:rPr>
          <w:t>é</w:t>
        </w:r>
        <w:r w:rsidR="00BB468D">
          <w:t xml:space="preserve">es. </w:t>
        </w:r>
      </w:ins>
      <w:ins w:id="1183" w:author="Nicholas Didier" w:date="2013-11-08T15:45:00Z">
        <w:r w:rsidR="00DB4253">
          <w:t>Pour garantir la qualit</w:t>
        </w:r>
      </w:ins>
      <w:ins w:id="1184" w:author="Nicholas Didier" w:date="2013-11-08T15:46:00Z">
        <w:r w:rsidR="00DB4253">
          <w:rPr>
            <w:rFonts w:ascii="Arial" w:hAnsi="Arial" w:cs="Arial"/>
          </w:rPr>
          <w:t>é</w:t>
        </w:r>
      </w:ins>
      <w:ins w:id="1185" w:author="Nicholas Didier" w:date="2013-11-08T15:45:00Z">
        <w:r w:rsidR="00DB4253">
          <w:t xml:space="preserve"> </w:t>
        </w:r>
      </w:ins>
      <w:ins w:id="1186" w:author="Nicholas Didier" w:date="2013-11-08T15:46:00Z">
        <w:r w:rsidR="00DB4253">
          <w:t>scientifique de l’Etude de March</w:t>
        </w:r>
        <w:r w:rsidR="00DB4253">
          <w:rPr>
            <w:rFonts w:ascii="Arial" w:hAnsi="Arial" w:cs="Arial"/>
          </w:rPr>
          <w:t>é</w:t>
        </w:r>
        <w:r w:rsidR="00DB4253">
          <w:t xml:space="preserve">, </w:t>
        </w:r>
      </w:ins>
      <w:ins w:id="1187" w:author="Nicholas Didier" w:date="2013-11-08T15:47:00Z">
        <w:r w:rsidR="00DB4253">
          <w:t>on a d</w:t>
        </w:r>
        <w:r w:rsidR="00DB4253">
          <w:rPr>
            <w:rFonts w:ascii="Arial" w:hAnsi="Arial" w:cs="Arial"/>
          </w:rPr>
          <w:t>é</w:t>
        </w:r>
        <w:r w:rsidR="00DB4253">
          <w:t>cid</w:t>
        </w:r>
        <w:r w:rsidR="00DB4253">
          <w:rPr>
            <w:rFonts w:ascii="Arial" w:hAnsi="Arial" w:cs="Arial"/>
          </w:rPr>
          <w:t>é de procéder à la collecte de donn</w:t>
        </w:r>
      </w:ins>
      <w:ins w:id="1188" w:author="Nicholas Didier" w:date="2013-11-08T15:48:00Z">
        <w:r w:rsidR="00DB4253">
          <w:rPr>
            <w:rFonts w:ascii="Arial" w:hAnsi="Arial" w:cs="Arial"/>
          </w:rPr>
          <w:t>é</w:t>
        </w:r>
      </w:ins>
      <w:ins w:id="1189" w:author="Nicholas Didier" w:date="2013-11-08T15:47:00Z">
        <w:r w:rsidR="00DB4253">
          <w:rPr>
            <w:rFonts w:ascii="Arial" w:hAnsi="Arial" w:cs="Arial"/>
          </w:rPr>
          <w:t>es</w:t>
        </w:r>
      </w:ins>
      <w:ins w:id="1190" w:author="Nicholas Didier" w:date="2013-11-08T15:48:00Z">
        <w:r w:rsidR="00DB4253">
          <w:rPr>
            <w:rFonts w:ascii="Arial" w:hAnsi="Arial" w:cs="Arial"/>
          </w:rPr>
          <w:t xml:space="preserve"> en amalgamant plusieurs sources :</w:t>
        </w:r>
      </w:ins>
    </w:p>
    <w:p w14:paraId="5D4A143C" w14:textId="66BB3778" w:rsidR="00DB4253" w:rsidRPr="00DB4253" w:rsidRDefault="00DB4253" w:rsidP="00DB4253">
      <w:pPr>
        <w:pStyle w:val="ListParagraph"/>
        <w:numPr>
          <w:ilvl w:val="0"/>
          <w:numId w:val="14"/>
        </w:numPr>
        <w:rPr>
          <w:ins w:id="1191" w:author="Nicholas Didier" w:date="2013-11-08T15:52:00Z"/>
          <w:rFonts w:ascii="Cambria" w:hAnsi="Cambria"/>
          <w:rPrChange w:id="1192" w:author="Nicholas Didier" w:date="2013-11-08T15:52:00Z">
            <w:rPr>
              <w:ins w:id="1193" w:author="Nicholas Didier" w:date="2013-11-08T15:52:00Z"/>
              <w:rFonts w:cstheme="minorHAnsi"/>
            </w:rPr>
          </w:rPrChange>
        </w:rPr>
        <w:pPrChange w:id="1194" w:author="Nicholas Didier" w:date="2013-11-08T15:48:00Z">
          <w:pPr>
            <w:ind w:left="-720"/>
          </w:pPr>
        </w:pPrChange>
      </w:pPr>
      <w:ins w:id="1195" w:author="Nicholas Didier" w:date="2013-11-08T15:48:00Z">
        <w:r w:rsidRPr="00DB4253">
          <w:rPr>
            <w:rFonts w:cstheme="minorHAnsi"/>
            <w:rPrChange w:id="1196" w:author="Nicholas Didier" w:date="2013-11-08T15:51:00Z">
              <w:rPr>
                <w:rFonts w:ascii="Cambria" w:hAnsi="Cambria"/>
              </w:rPr>
            </w:rPrChange>
          </w:rPr>
          <w:lastRenderedPageBreak/>
          <w:t xml:space="preserve">Les statistiques </w:t>
        </w:r>
      </w:ins>
      <w:ins w:id="1197" w:author="Nicholas Didier" w:date="2013-11-08T15:51:00Z">
        <w:r>
          <w:rPr>
            <w:rFonts w:cstheme="minorHAnsi"/>
          </w:rPr>
          <w:t xml:space="preserve">officielles </w:t>
        </w:r>
      </w:ins>
      <w:ins w:id="1198" w:author="Nicholas Didier" w:date="2013-11-08T15:48:00Z">
        <w:r w:rsidRPr="00DB4253">
          <w:rPr>
            <w:rFonts w:cstheme="minorHAnsi"/>
            <w:rPrChange w:id="1199" w:author="Nicholas Didier" w:date="2013-11-08T15:51:00Z">
              <w:rPr>
                <w:rFonts w:ascii="Cambria" w:hAnsi="Cambria"/>
              </w:rPr>
            </w:rPrChange>
          </w:rPr>
          <w:t>de population les plus r</w:t>
        </w:r>
      </w:ins>
      <w:ins w:id="1200" w:author="Nicholas Didier" w:date="2013-11-08T15:49:00Z">
        <w:r w:rsidRPr="00DB4253">
          <w:rPr>
            <w:rFonts w:cstheme="minorHAnsi"/>
            <w:rPrChange w:id="1201" w:author="Nicholas Didier" w:date="2013-11-08T15:51:00Z">
              <w:rPr>
                <w:rFonts w:ascii="Cambria" w:hAnsi="Cambria"/>
              </w:rPr>
            </w:rPrChange>
          </w:rPr>
          <w:t>é</w:t>
        </w:r>
      </w:ins>
      <w:ins w:id="1202" w:author="Nicholas Didier" w:date="2013-11-08T15:48:00Z">
        <w:r w:rsidRPr="00DB4253">
          <w:rPr>
            <w:rFonts w:cstheme="minorHAnsi"/>
            <w:rPrChange w:id="1203" w:author="Nicholas Didier" w:date="2013-11-08T15:51:00Z">
              <w:rPr>
                <w:rFonts w:ascii="Cambria" w:hAnsi="Cambria"/>
              </w:rPr>
            </w:rPrChange>
          </w:rPr>
          <w:t>centes</w:t>
        </w:r>
      </w:ins>
      <w:ins w:id="1204" w:author="Nicholas Didier" w:date="2013-11-08T15:51:00Z">
        <w:r>
          <w:rPr>
            <w:rFonts w:cstheme="minorHAnsi"/>
          </w:rPr>
          <w:t xml:space="preserve"> </w:t>
        </w:r>
      </w:ins>
      <w:ins w:id="1205" w:author="Nicholas Didier" w:date="2013-11-08T15:52:00Z">
        <w:r>
          <w:rPr>
            <w:rFonts w:cstheme="minorHAnsi"/>
          </w:rPr>
          <w:t>des communes</w:t>
        </w:r>
      </w:ins>
      <w:ins w:id="1206" w:author="Nicholas Didier" w:date="2013-11-08T16:01:00Z">
        <w:r>
          <w:rPr>
            <w:rFonts w:cstheme="minorHAnsi"/>
          </w:rPr>
          <w:t xml:space="preserve"> et autres entit</w:t>
        </w:r>
        <w:r>
          <w:rPr>
            <w:rFonts w:ascii="Arial" w:hAnsi="Arial" w:cs="Arial"/>
          </w:rPr>
          <w:t>é</w:t>
        </w:r>
        <w:r>
          <w:rPr>
            <w:rFonts w:cstheme="minorHAnsi"/>
          </w:rPr>
          <w:t>s administratives</w:t>
        </w:r>
      </w:ins>
      <w:ins w:id="1207" w:author="Nicholas Didier" w:date="2013-11-08T15:52:00Z">
        <w:r>
          <w:rPr>
            <w:rFonts w:cstheme="minorHAnsi"/>
          </w:rPr>
          <w:t xml:space="preserve"> </w:t>
        </w:r>
      </w:ins>
      <w:ins w:id="1208" w:author="Nicholas Didier" w:date="2013-11-08T15:51:00Z">
        <w:r>
          <w:rPr>
            <w:rFonts w:cstheme="minorHAnsi"/>
          </w:rPr>
          <w:t>d’Allemagne, de Belgique, de France</w:t>
        </w:r>
      </w:ins>
      <w:ins w:id="1209" w:author="Nicholas Didier" w:date="2013-11-08T15:54:00Z">
        <w:r>
          <w:rPr>
            <w:rFonts w:cstheme="minorHAnsi"/>
          </w:rPr>
          <w:t xml:space="preserve"> et</w:t>
        </w:r>
      </w:ins>
      <w:ins w:id="1210" w:author="Nicholas Didier" w:date="2013-11-08T15:51:00Z">
        <w:r>
          <w:rPr>
            <w:rFonts w:cstheme="minorHAnsi"/>
          </w:rPr>
          <w:t xml:space="preserve"> des </w:t>
        </w:r>
      </w:ins>
      <w:ins w:id="1211" w:author="Nicholas Didier" w:date="2013-11-08T15:52:00Z">
        <w:r>
          <w:rPr>
            <w:rFonts w:cstheme="minorHAnsi"/>
          </w:rPr>
          <w:t>P</w:t>
        </w:r>
      </w:ins>
      <w:ins w:id="1212" w:author="Nicholas Didier" w:date="2013-11-08T15:51:00Z">
        <w:r>
          <w:rPr>
            <w:rFonts w:cstheme="minorHAnsi"/>
          </w:rPr>
          <w:t>ays-Bas</w:t>
        </w:r>
      </w:ins>
      <w:ins w:id="1213" w:author="Nicholas Didier" w:date="2013-11-08T15:54:00Z">
        <w:r>
          <w:rPr>
            <w:rFonts w:cstheme="minorHAnsi"/>
          </w:rPr>
          <w:t xml:space="preserve"> </w:t>
        </w:r>
        <w:r>
          <w:rPr>
            <w:rStyle w:val="FootnoteReference"/>
            <w:rFonts w:cstheme="minorHAnsi"/>
          </w:rPr>
          <w:footnoteReference w:id="3"/>
        </w:r>
      </w:ins>
      <w:ins w:id="1226" w:author="Nicholas Didier" w:date="2013-11-08T15:52:00Z">
        <w:r>
          <w:rPr>
            <w:rFonts w:cstheme="minorHAnsi"/>
          </w:rPr>
          <w:t>,</w:t>
        </w:r>
      </w:ins>
    </w:p>
    <w:p w14:paraId="19A3005F" w14:textId="6586A16B" w:rsidR="00DB4253" w:rsidRPr="00DB4253" w:rsidRDefault="00DB4253" w:rsidP="00DB4253">
      <w:pPr>
        <w:pStyle w:val="ListParagraph"/>
        <w:numPr>
          <w:ilvl w:val="0"/>
          <w:numId w:val="14"/>
        </w:numPr>
        <w:rPr>
          <w:ins w:id="1227" w:author="Nicholas Didier" w:date="2013-11-08T15:53:00Z"/>
          <w:rFonts w:ascii="Cambria" w:hAnsi="Cambria"/>
          <w:rPrChange w:id="1228" w:author="Nicholas Didier" w:date="2013-11-08T15:54:00Z">
            <w:rPr>
              <w:ins w:id="1229" w:author="Nicholas Didier" w:date="2013-11-08T15:53:00Z"/>
              <w:rFonts w:cstheme="minorHAnsi"/>
            </w:rPr>
          </w:rPrChange>
        </w:rPr>
        <w:pPrChange w:id="1230" w:author="Nicholas Didier" w:date="2013-11-08T15:48:00Z">
          <w:pPr>
            <w:ind w:left="-720"/>
          </w:pPr>
        </w:pPrChange>
      </w:pPr>
      <w:ins w:id="1231" w:author="Nicholas Didier" w:date="2013-11-08T15:52:00Z">
        <w:r>
          <w:rPr>
            <w:rFonts w:cstheme="minorHAnsi"/>
          </w:rPr>
          <w:t>Les codes postaux de ces communes</w:t>
        </w:r>
      </w:ins>
      <w:ins w:id="1232" w:author="Nicholas Didier" w:date="2013-11-08T16:02:00Z">
        <w:r>
          <w:rPr>
            <w:rFonts w:cstheme="minorHAnsi"/>
          </w:rPr>
          <w:t xml:space="preserve"> ou entit</w:t>
        </w:r>
        <w:r>
          <w:rPr>
            <w:rFonts w:ascii="Arial" w:hAnsi="Arial" w:cs="Arial"/>
          </w:rPr>
          <w:t>é</w:t>
        </w:r>
        <w:r>
          <w:rPr>
            <w:rFonts w:cstheme="minorHAnsi"/>
          </w:rPr>
          <w:t xml:space="preserve">s </w:t>
        </w:r>
      </w:ins>
      <w:ins w:id="1233" w:author="Nicholas Didier" w:date="2013-11-08T15:52:00Z">
        <w:r>
          <w:rPr>
            <w:rFonts w:cstheme="minorHAnsi"/>
          </w:rPr>
          <w:t>par les fic</w:t>
        </w:r>
      </w:ins>
      <w:ins w:id="1234" w:author="Nicholas Didier" w:date="2013-11-08T15:53:00Z">
        <w:r>
          <w:rPr>
            <w:rFonts w:cstheme="minorHAnsi"/>
          </w:rPr>
          <w:t>hiers officiels du code postal des pays en question</w:t>
        </w:r>
      </w:ins>
    </w:p>
    <w:p w14:paraId="47D1DDA2" w14:textId="2BDBBBC4" w:rsidR="00DB4253" w:rsidRPr="00DB4253" w:rsidRDefault="00DB4253" w:rsidP="00DB4253">
      <w:pPr>
        <w:pStyle w:val="ListParagraph"/>
        <w:numPr>
          <w:ilvl w:val="0"/>
          <w:numId w:val="14"/>
        </w:numPr>
        <w:rPr>
          <w:ins w:id="1235" w:author="Nicholas Didier" w:date="2013-11-08T16:03:00Z"/>
          <w:rFonts w:ascii="Cambria" w:hAnsi="Cambria"/>
          <w:rPrChange w:id="1236" w:author="Nicholas Didier" w:date="2013-11-08T16:03:00Z">
            <w:rPr>
              <w:ins w:id="1237" w:author="Nicholas Didier" w:date="2013-11-08T16:03:00Z"/>
              <w:rFonts w:cstheme="minorHAnsi"/>
            </w:rPr>
          </w:rPrChange>
        </w:rPr>
        <w:pPrChange w:id="1238" w:author="Nicholas Didier" w:date="2013-11-08T15:48:00Z">
          <w:pPr>
            <w:ind w:left="-720"/>
          </w:pPr>
        </w:pPrChange>
      </w:pPr>
      <w:ins w:id="1239" w:author="Nicholas Didier" w:date="2013-11-08T16:03:00Z">
        <w:r>
          <w:rPr>
            <w:rFonts w:cstheme="minorHAnsi"/>
          </w:rPr>
          <w:t xml:space="preserve">Google Maps </w:t>
        </w:r>
      </w:ins>
      <w:ins w:id="1240" w:author="Nicholas Didier" w:date="2013-11-08T16:04:00Z">
        <w:r>
          <w:rPr>
            <w:rFonts w:cstheme="minorHAnsi"/>
          </w:rPr>
          <w:t>pour la collecte des</w:t>
        </w:r>
      </w:ins>
      <w:ins w:id="1241" w:author="Nicholas Didier" w:date="2013-11-08T15:58:00Z">
        <w:r>
          <w:rPr>
            <w:rFonts w:cstheme="minorHAnsi"/>
          </w:rPr>
          <w:t xml:space="preserve"> </w:t>
        </w:r>
      </w:ins>
      <w:ins w:id="1242" w:author="Nicholas Didier" w:date="2013-11-08T15:39:00Z">
        <w:r w:rsidRPr="00DB4253">
          <w:rPr>
            <w:rFonts w:cstheme="minorHAnsi"/>
          </w:rPr>
          <w:t xml:space="preserve">données de temps de parcours </w:t>
        </w:r>
      </w:ins>
      <w:ins w:id="1243" w:author="Nicholas Didier" w:date="2013-11-08T15:43:00Z">
        <w:r w:rsidRPr="00DB4253">
          <w:rPr>
            <w:rFonts w:cstheme="minorHAnsi"/>
          </w:rPr>
          <w:t xml:space="preserve">réels </w:t>
        </w:r>
      </w:ins>
      <w:ins w:id="1244" w:author="Nicholas Didier" w:date="2013-11-08T16:00:00Z">
        <w:r>
          <w:rPr>
            <w:rFonts w:cstheme="minorHAnsi"/>
          </w:rPr>
          <w:t>et de distance</w:t>
        </w:r>
      </w:ins>
      <w:ins w:id="1245" w:author="Nicholas Didier" w:date="2013-11-08T15:42:00Z">
        <w:r w:rsidRPr="00DB4253">
          <w:rPr>
            <w:rFonts w:cstheme="minorHAnsi"/>
          </w:rPr>
          <w:t>, commune par commune</w:t>
        </w:r>
      </w:ins>
      <w:ins w:id="1246" w:author="Nicholas Didier" w:date="2013-11-08T15:43:00Z">
        <w:r w:rsidRPr="00DB4253">
          <w:rPr>
            <w:rFonts w:cstheme="minorHAnsi"/>
          </w:rPr>
          <w:t xml:space="preserve">, </w:t>
        </w:r>
      </w:ins>
      <w:ins w:id="1247" w:author="Nicholas Didier" w:date="2013-11-08T15:44:00Z">
        <w:r w:rsidRPr="00DB4253">
          <w:rPr>
            <w:rFonts w:cstheme="minorHAnsi"/>
          </w:rPr>
          <w:t xml:space="preserve">plus de 3.000 </w:t>
        </w:r>
      </w:ins>
      <w:ins w:id="1248" w:author="Nicholas Didier" w:date="2013-11-08T15:59:00Z">
        <w:r>
          <w:rPr>
            <w:rFonts w:cstheme="minorHAnsi"/>
          </w:rPr>
          <w:t>points de d</w:t>
        </w:r>
        <w:r>
          <w:rPr>
            <w:rFonts w:ascii="Arial" w:hAnsi="Arial" w:cs="Arial"/>
          </w:rPr>
          <w:t>é</w:t>
        </w:r>
        <w:r>
          <w:rPr>
            <w:rFonts w:cstheme="minorHAnsi"/>
          </w:rPr>
          <w:t xml:space="preserve">parts vers l’adresse future du Science Center, 33, rue Emile Mark </w:t>
        </w:r>
      </w:ins>
      <w:ins w:id="1249" w:author="Nicholas Didier" w:date="2013-11-08T16:00:00Z">
        <w:r>
          <w:rPr>
            <w:rFonts w:ascii="Arial" w:hAnsi="Arial" w:cs="Arial"/>
          </w:rPr>
          <w:t>à</w:t>
        </w:r>
        <w:r>
          <w:rPr>
            <w:rFonts w:cstheme="minorHAnsi"/>
          </w:rPr>
          <w:t xml:space="preserve"> Differdange. </w:t>
        </w:r>
      </w:ins>
      <w:ins w:id="1250" w:author="Nicholas Didier" w:date="2013-11-08T15:59:00Z">
        <w:r>
          <w:rPr>
            <w:rFonts w:cstheme="minorHAnsi"/>
          </w:rPr>
          <w:t xml:space="preserve"> </w:t>
        </w:r>
      </w:ins>
    </w:p>
    <w:p w14:paraId="60FE4597" w14:textId="67AA10A6" w:rsidR="009A0FC7" w:rsidRPr="009A0FC7" w:rsidRDefault="00DB4253" w:rsidP="009A0FC7">
      <w:pPr>
        <w:ind w:firstLine="0"/>
        <w:rPr>
          <w:ins w:id="1251" w:author="Nicholas Didier" w:date="2013-11-08T16:13:00Z"/>
          <w:rFonts w:cstheme="minorHAnsi"/>
          <w:rPrChange w:id="1252" w:author="Nicholas Didier" w:date="2013-11-08T16:13:00Z">
            <w:rPr>
              <w:ins w:id="1253" w:author="Nicholas Didier" w:date="2013-11-08T16:13:00Z"/>
              <w:rFonts w:ascii="Cambria" w:hAnsi="Cambria"/>
            </w:rPr>
          </w:rPrChange>
        </w:rPr>
      </w:pPr>
      <w:ins w:id="1254" w:author="Nicholas Didier" w:date="2013-11-08T16:05:00Z">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é introduits sur fic</w:t>
        </w:r>
      </w:ins>
      <w:ins w:id="1255" w:author="Nicholas Didier" w:date="2013-11-08T16:06:00Z">
        <w:r>
          <w:rPr>
            <w:rFonts w:ascii="Arial" w:hAnsi="Arial" w:cs="Arial"/>
          </w:rPr>
          <w:t>hier Excel et classées</w:t>
        </w:r>
      </w:ins>
      <w:ins w:id="1256" w:author="Nicholas Didier" w:date="2013-11-08T16:07:00Z">
        <w:r>
          <w:rPr>
            <w:rFonts w:ascii="Arial" w:hAnsi="Arial" w:cs="Arial"/>
          </w:rPr>
          <w:t xml:space="preserve"> par pays, entité administrative comme les L</w:t>
        </w:r>
      </w:ins>
      <w:ins w:id="1257" w:author="Nicholas Didier" w:date="2013-11-08T16:08:00Z">
        <w:r>
          <w:rPr>
            <w:rFonts w:ascii="Arial" w:hAnsi="Arial" w:cs="Arial"/>
          </w:rPr>
          <w:t>ä</w:t>
        </w:r>
      </w:ins>
      <w:ins w:id="1258" w:author="Nicholas Didier" w:date="2013-11-08T16:07:00Z">
        <w:r>
          <w:rPr>
            <w:rFonts w:ascii="Arial" w:hAnsi="Arial" w:cs="Arial"/>
          </w:rPr>
          <w:t>nd</w:t>
        </w:r>
      </w:ins>
      <w:ins w:id="1259" w:author="Nicholas Didier" w:date="2013-11-08T16:08:00Z">
        <w:r>
          <w:rPr>
            <w:rFonts w:ascii="Arial" w:hAnsi="Arial" w:cs="Arial"/>
          </w:rPr>
          <w:t>er</w:t>
        </w:r>
      </w:ins>
      <w:ins w:id="1260" w:author="Nicholas Didier" w:date="2013-11-08T16:07:00Z">
        <w:r>
          <w:rPr>
            <w:rFonts w:ascii="Arial" w:hAnsi="Arial" w:cs="Arial"/>
          </w:rPr>
          <w:t xml:space="preserve">, </w:t>
        </w:r>
      </w:ins>
      <w:ins w:id="1261" w:author="Nicholas Didier" w:date="2013-11-08T16:08:00Z">
        <w:r w:rsidR="009A0FC7">
          <w:rPr>
            <w:rFonts w:ascii="Arial" w:hAnsi="Arial" w:cs="Arial"/>
          </w:rPr>
          <w:t>Régions, Provinces, D</w:t>
        </w:r>
      </w:ins>
      <w:ins w:id="1262" w:author="Nicholas Didier" w:date="2013-11-08T16:09:00Z">
        <w:r w:rsidR="009A0FC7">
          <w:rPr>
            <w:rFonts w:ascii="Arial" w:hAnsi="Arial" w:cs="Arial"/>
          </w:rPr>
          <w:t>é</w:t>
        </w:r>
      </w:ins>
      <w:ins w:id="1263" w:author="Nicholas Didier" w:date="2013-11-08T16:08:00Z">
        <w:r w:rsidR="009A0FC7">
          <w:rPr>
            <w:rFonts w:ascii="Arial" w:hAnsi="Arial" w:cs="Arial"/>
          </w:rPr>
          <w:t>partements</w:t>
        </w:r>
      </w:ins>
      <w:ins w:id="1264" w:author="Nicholas Didier" w:date="2013-11-08T16:09:00Z">
        <w:r w:rsidR="009A0FC7">
          <w:rPr>
            <w:rFonts w:ascii="Arial" w:hAnsi="Arial" w:cs="Arial"/>
          </w:rPr>
          <w:t>, Gemeindeverbände et Communes</w:t>
        </w:r>
      </w:ins>
      <w:ins w:id="1265" w:author="Nicholas Didier" w:date="2013-11-08T16:10:00Z">
        <w:r w:rsidR="009A0FC7">
          <w:rPr>
            <w:rFonts w:ascii="Arial" w:hAnsi="Arial" w:cs="Arial"/>
          </w:rPr>
          <w:t xml:space="preserve"> pour consultation et manipulation future. </w:t>
        </w:r>
      </w:ins>
      <w:ins w:id="1266" w:author="Nicholas Didier" w:date="2013-11-08T16:11:00Z">
        <w:r w:rsidR="009A0FC7">
          <w:rPr>
            <w:rFonts w:ascii="Arial" w:hAnsi="Arial" w:cs="Arial"/>
          </w:rPr>
          <w:t xml:space="preserve">Chacune des 3.000 entités géographiques </w:t>
        </w:r>
      </w:ins>
      <w:ins w:id="1267" w:author="Nicholas Didier" w:date="2013-11-08T16:12:00Z">
        <w:r w:rsidR="009A0FC7">
          <w:rPr>
            <w:rFonts w:ascii="Arial" w:hAnsi="Arial" w:cs="Arial"/>
          </w:rPr>
          <w:t xml:space="preserve">a été classée dans l’un des </w:t>
        </w:r>
      </w:ins>
      <w:ins w:id="1268" w:author="Nicholas Didier" w:date="2013-11-08T16:13:00Z">
        <w:r w:rsidR="009A0FC7" w:rsidRPr="009A0FC7">
          <w:rPr>
            <w:rFonts w:cstheme="minorHAnsi"/>
            <w:rPrChange w:id="1269" w:author="Nicholas Didier" w:date="2013-11-08T16:13:00Z">
              <w:rPr>
                <w:rFonts w:ascii="Cambria" w:hAnsi="Cambria"/>
              </w:rPr>
            </w:rPrChange>
          </w:rPr>
          <w:t xml:space="preserve">cinq créneaux horaires de 1.00 heure de route, de 1.01 à 1.30 H, de 1.31 à 2.00 H, 2.01 à 2.30 H et de 2.31 à 3.00 H. </w:t>
        </w:r>
      </w:ins>
      <w:ins w:id="1270" w:author="Nicholas Didier" w:date="2013-11-08T16:14:00Z">
        <w:r w:rsidR="009A0FC7">
          <w:rPr>
            <w:rFonts w:cstheme="minorHAnsi"/>
          </w:rPr>
          <w:t xml:space="preserve">En </w:t>
        </w:r>
      </w:ins>
      <w:ins w:id="1271" w:author="Nicholas Didier" w:date="2013-11-08T16:15:00Z">
        <w:r w:rsidR="009A0FC7">
          <w:rPr>
            <w:rFonts w:cstheme="minorHAnsi"/>
          </w:rPr>
          <w:t>collectant</w:t>
        </w:r>
      </w:ins>
      <w:ins w:id="1272" w:author="Nicholas Didier" w:date="2013-11-08T16:14:00Z">
        <w:r w:rsidR="009A0FC7">
          <w:rPr>
            <w:rFonts w:cstheme="minorHAnsi"/>
          </w:rPr>
          <w:t xml:space="preserve"> le code postal aux visiteurs futurs, cet instrument permettra par la suite une</w:t>
        </w:r>
      </w:ins>
      <w:ins w:id="1273" w:author="Nicholas Didier" w:date="2013-11-08T16:15:00Z">
        <w:r w:rsidR="009A0FC7">
          <w:rPr>
            <w:rFonts w:cstheme="minorHAnsi"/>
          </w:rPr>
          <w:t xml:space="preserve"> </w:t>
        </w:r>
      </w:ins>
      <w:ins w:id="1274" w:author="Nicholas Didier" w:date="2013-11-08T16:16:00Z">
        <w:r w:rsidR="009A0FC7">
          <w:rPr>
            <w:rFonts w:cstheme="minorHAnsi"/>
          </w:rPr>
          <w:t>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w:t>
        </w:r>
      </w:ins>
      <w:ins w:id="1275" w:author="Nicholas Didier" w:date="2013-11-08T16:17:00Z">
        <w:r w:rsidR="009A0FC7">
          <w:rPr>
            <w:rFonts w:cstheme="minorHAnsi"/>
          </w:rPr>
          <w:t xml:space="preserve"> pointue et efficace</w:t>
        </w:r>
      </w:ins>
      <w:ins w:id="1276" w:author="Nicholas Didier" w:date="2013-11-08T16:16:00Z">
        <w:r w:rsidR="009A0FC7">
          <w:rPr>
            <w:rFonts w:cstheme="minorHAnsi"/>
          </w:rPr>
          <w:t xml:space="preserve"> </w:t>
        </w:r>
      </w:ins>
    </w:p>
    <w:p w14:paraId="791A9F58" w14:textId="77777777" w:rsidR="002D51F9" w:rsidRDefault="00DB4253" w:rsidP="00DB4253">
      <w:pPr>
        <w:rPr>
          <w:ins w:id="1277" w:author="Nicholas Didier" w:date="2013-11-08T16:20:00Z"/>
          <w:rFonts w:cstheme="minorHAnsi"/>
        </w:rPr>
      </w:pPr>
      <w:ins w:id="1278" w:author="Nicholas Didier" w:date="2013-11-08T15:38:00Z">
        <w:r w:rsidRPr="009A0FC7">
          <w:rPr>
            <w:rFonts w:cstheme="minorHAnsi"/>
            <w:rPrChange w:id="1279" w:author="Nicholas Didier" w:date="2013-11-08T16:14:00Z">
              <w:rPr>
                <w:rFonts w:ascii="Cambria" w:hAnsi="Cambria"/>
              </w:rPr>
            </w:rPrChange>
          </w:rPr>
          <w:t>Une analyse similaire, quoique moins détaillée fut générée  pour Winterthur, couvrant la Suisse, l’Allemagne et l’Autriche. L’avantage de l’analyse de Winterthur fut évidemment l’accès de données réelles concernant leurs visiteurs.</w:t>
        </w:r>
      </w:ins>
      <w:ins w:id="1280" w:author="Nicholas Didier" w:date="2013-11-08T15:35:00Z">
        <w:r w:rsidR="00BB468D" w:rsidRPr="009A0FC7">
          <w:rPr>
            <w:rFonts w:cstheme="minorHAnsi"/>
          </w:rPr>
          <w:t xml:space="preserve"> </w:t>
        </w:r>
      </w:ins>
    </w:p>
    <w:p w14:paraId="331526C6" w14:textId="77777777" w:rsidR="002D51F9" w:rsidRDefault="002D51F9" w:rsidP="002D51F9">
      <w:pPr>
        <w:spacing w:after="0"/>
        <w:ind w:firstLine="0"/>
        <w:rPr>
          <w:ins w:id="1281" w:author="Nicholas Didier" w:date="2013-11-08T16:20:00Z"/>
        </w:rPr>
        <w:pPrChange w:id="1282" w:author="Nicholas Didier" w:date="2013-11-08T16:21:00Z">
          <w:pPr>
            <w:ind w:firstLine="0"/>
          </w:pPr>
        </w:pPrChange>
      </w:pPr>
      <w:ins w:id="1283" w:author="Nicholas Didier" w:date="2013-11-08T16:20:00Z">
        <w:r>
          <w:t>La question qui se posait fut de savoir si par</w:t>
        </w:r>
        <w:r w:rsidRPr="00204A58">
          <w:rPr>
            <w:rFonts w:ascii="Cambria" w:hAnsi="Cambria"/>
          </w:rPr>
          <w:t xml:space="preserve"> </w:t>
        </w:r>
        <w:r>
          <w:rPr>
            <w:rFonts w:ascii="Cambria" w:hAnsi="Cambria"/>
          </w:rPr>
          <w:t>juxtaposition des zones de chalandise de Winterthur et de Differdange, et en sachant les résultats en visiteurs du Technorama,</w:t>
        </w:r>
      </w:ins>
    </w:p>
    <w:p w14:paraId="5851C8C9" w14:textId="4C7E364C" w:rsidR="002D51F9" w:rsidRDefault="002D51F9" w:rsidP="002D51F9">
      <w:pPr>
        <w:spacing w:after="0"/>
        <w:ind w:firstLine="0"/>
        <w:rPr>
          <w:ins w:id="1284" w:author="Nicholas Didier" w:date="2013-11-08T16:20:00Z"/>
        </w:rPr>
        <w:pPrChange w:id="1285" w:author="Nicholas Didier" w:date="2013-11-08T16:22:00Z">
          <w:pPr>
            <w:ind w:firstLine="0"/>
          </w:pPr>
        </w:pPrChange>
      </w:pPr>
      <w:ins w:id="1286" w:author="Nicholas Didier" w:date="2013-11-08T16:20:00Z">
        <w:r>
          <w:t>on peut 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ins>
      <w:ins w:id="1287" w:author="Nicholas Didier" w:date="2013-11-08T16:22:00Z">
        <w:r>
          <w:t xml:space="preserve"> </w:t>
        </w:r>
      </w:ins>
      <w:ins w:id="1288" w:author="Nicholas Didier" w:date="2013-11-08T16:20:00Z">
        <w:r>
          <w:t xml:space="preserve">produit et prestations égales, le flux de visiteurs </w:t>
        </w:r>
      </w:ins>
      <w:ins w:id="1289" w:author="Nicholas Didier" w:date="2013-11-08T16:23:00Z">
        <w:r>
          <w:t>devrait</w:t>
        </w:r>
      </w:ins>
      <w:ins w:id="1290" w:author="Nicholas Didier" w:date="2013-11-08T16:20:00Z">
        <w:r>
          <w:t xml:space="preserve"> être </w:t>
        </w:r>
      </w:ins>
      <w:ins w:id="1291" w:author="Nicholas Didier" w:date="2013-11-08T16:23:00Z">
        <w:r>
          <w:t>comparable</w:t>
        </w:r>
      </w:ins>
      <w:ins w:id="1292" w:author="Nicholas Didier" w:date="2013-11-08T16:20:00Z">
        <w:r>
          <w:t>, pourvu que la zone de chalandise soit similaire.</w:t>
        </w:r>
      </w:ins>
    </w:p>
    <w:p w14:paraId="5490AD85" w14:textId="77777777" w:rsidR="002D51F9" w:rsidRDefault="002D51F9" w:rsidP="002D51F9">
      <w:pPr>
        <w:ind w:left="-720"/>
        <w:rPr>
          <w:ins w:id="1293" w:author="Nicholas Didier" w:date="2013-11-08T16:20:00Z"/>
        </w:rPr>
      </w:pPr>
    </w:p>
    <w:p w14:paraId="40B6AD5E" w14:textId="77777777" w:rsidR="002D51F9" w:rsidRDefault="002D51F9" w:rsidP="002D51F9">
      <w:pPr>
        <w:ind w:left="-720"/>
        <w:rPr>
          <w:ins w:id="1294" w:author="Nicholas Didier" w:date="2013-11-08T16:25:00Z"/>
        </w:rPr>
      </w:pPr>
    </w:p>
    <w:p w14:paraId="3B25D4AD" w14:textId="77777777" w:rsidR="002D51F9" w:rsidRDefault="002D51F9" w:rsidP="002D51F9">
      <w:pPr>
        <w:ind w:left="-720"/>
        <w:rPr>
          <w:ins w:id="1295" w:author="Nicholas Didier" w:date="2013-11-08T16:25:00Z"/>
        </w:rPr>
      </w:pPr>
    </w:p>
    <w:p w14:paraId="4D5DB3BD" w14:textId="3C346294" w:rsidR="002D51F9" w:rsidRDefault="002D51F9" w:rsidP="002D51F9">
      <w:pPr>
        <w:ind w:left="-720"/>
        <w:rPr>
          <w:ins w:id="1296" w:author="Nicholas Didier" w:date="2013-11-08T16:20:00Z"/>
        </w:rPr>
      </w:pPr>
      <w:ins w:id="1297" w:author="Nicholas Didier" w:date="2013-11-08T16:20:00Z">
        <w:r>
          <w:lastRenderedPageBreak/>
          <w:t xml:space="preserve">POPULATION DES ZONES DE CHALANDISE RESPECTIVES (Tableau </w:t>
        </w:r>
      </w:ins>
      <w:ins w:id="1298" w:author="Nicholas Didier" w:date="2013-11-08T16:25:00Z">
        <w:r>
          <w:t>3</w:t>
        </w:r>
      </w:ins>
      <w:ins w:id="1299" w:author="Nicholas Didier" w:date="2013-11-08T16:20:00Z">
        <w:r>
          <w:t>)</w:t>
        </w:r>
        <w:r>
          <w:br/>
          <w:t xml:space="preserve"> </w:t>
        </w:r>
      </w:ins>
    </w:p>
    <w:tbl>
      <w:tblPr>
        <w:tblStyle w:val="TableGrid"/>
        <w:tblW w:w="9792" w:type="dxa"/>
        <w:tblInd w:w="-576" w:type="dxa"/>
        <w:tblLook w:val="04A0" w:firstRow="1" w:lastRow="0" w:firstColumn="1" w:lastColumn="0" w:noHBand="0" w:noVBand="1"/>
        <w:tblPrChange w:id="1300" w:author="Nicholas Didier" w:date="2013-11-08T16:23:00Z">
          <w:tblPr>
            <w:tblStyle w:val="TableGrid"/>
            <w:tblW w:w="9792" w:type="dxa"/>
            <w:tblInd w:w="-576" w:type="dxa"/>
            <w:tblLook w:val="04A0" w:firstRow="1" w:lastRow="0" w:firstColumn="1" w:lastColumn="0" w:noHBand="0" w:noVBand="1"/>
          </w:tblPr>
        </w:tblPrChange>
      </w:tblPr>
      <w:tblGrid>
        <w:gridCol w:w="3420"/>
        <w:gridCol w:w="2250"/>
        <w:gridCol w:w="2160"/>
        <w:gridCol w:w="1962"/>
        <w:tblGridChange w:id="1301">
          <w:tblGrid>
            <w:gridCol w:w="3420"/>
            <w:gridCol w:w="2250"/>
            <w:gridCol w:w="2160"/>
            <w:gridCol w:w="1962"/>
          </w:tblGrid>
        </w:tblGridChange>
      </w:tblGrid>
      <w:tr w:rsidR="002D51F9" w14:paraId="13A457D6" w14:textId="77777777" w:rsidTr="002D51F9">
        <w:trPr>
          <w:ins w:id="1302" w:author="Nicholas Didier" w:date="2013-11-08T16:20:00Z"/>
        </w:trPr>
        <w:tc>
          <w:tcPr>
            <w:tcW w:w="3420" w:type="dxa"/>
            <w:tcPrChange w:id="1303" w:author="Nicholas Didier" w:date="2013-11-08T16:23:00Z">
              <w:tcPr>
                <w:tcW w:w="3420" w:type="dxa"/>
              </w:tcPr>
            </w:tcPrChange>
          </w:tcPr>
          <w:p w14:paraId="1EC52D22" w14:textId="77777777" w:rsidR="002D51F9" w:rsidRPr="00664552" w:rsidRDefault="002D51F9" w:rsidP="00750D04">
            <w:pPr>
              <w:rPr>
                <w:ins w:id="1304" w:author="Nicholas Didier" w:date="2013-11-08T16:20:00Z"/>
                <w:b/>
              </w:rPr>
            </w:pPr>
            <w:ins w:id="1305" w:author="Nicholas Didier" w:date="2013-11-08T16:20:00Z">
              <w:r w:rsidRPr="00664552">
                <w:rPr>
                  <w:b/>
                </w:rPr>
                <w:t>HEURES DE ROUTE</w:t>
              </w:r>
            </w:ins>
          </w:p>
        </w:tc>
        <w:tc>
          <w:tcPr>
            <w:tcW w:w="2250" w:type="dxa"/>
            <w:tcPrChange w:id="1306" w:author="Nicholas Didier" w:date="2013-11-08T16:23:00Z">
              <w:tcPr>
                <w:tcW w:w="2250" w:type="dxa"/>
              </w:tcPr>
            </w:tcPrChange>
          </w:tcPr>
          <w:p w14:paraId="0D61322B" w14:textId="77777777" w:rsidR="002D51F9" w:rsidRPr="00664552" w:rsidRDefault="002D51F9" w:rsidP="00750D04">
            <w:pPr>
              <w:jc w:val="center"/>
              <w:rPr>
                <w:ins w:id="1307" w:author="Nicholas Didier" w:date="2013-11-08T16:20:00Z"/>
                <w:b/>
              </w:rPr>
            </w:pPr>
            <w:ins w:id="1308" w:author="Nicholas Didier" w:date="2013-11-08T16:20:00Z">
              <w:r w:rsidRPr="00664552">
                <w:rPr>
                  <w:b/>
                </w:rPr>
                <w:t>2 HEURES</w:t>
              </w:r>
            </w:ins>
          </w:p>
        </w:tc>
        <w:tc>
          <w:tcPr>
            <w:tcW w:w="2160" w:type="dxa"/>
            <w:tcPrChange w:id="1309" w:author="Nicholas Didier" w:date="2013-11-08T16:23:00Z">
              <w:tcPr>
                <w:tcW w:w="2160" w:type="dxa"/>
              </w:tcPr>
            </w:tcPrChange>
          </w:tcPr>
          <w:p w14:paraId="64CE53AA" w14:textId="77777777" w:rsidR="002D51F9" w:rsidRPr="00664552" w:rsidRDefault="002D51F9" w:rsidP="00750D04">
            <w:pPr>
              <w:jc w:val="center"/>
              <w:rPr>
                <w:ins w:id="1310" w:author="Nicholas Didier" w:date="2013-11-08T16:20:00Z"/>
                <w:b/>
              </w:rPr>
            </w:pPr>
            <w:ins w:id="1311" w:author="Nicholas Didier" w:date="2013-11-08T16:20:00Z">
              <w:r w:rsidRPr="00664552">
                <w:rPr>
                  <w:b/>
                </w:rPr>
                <w:t>2.30 HEURES</w:t>
              </w:r>
            </w:ins>
          </w:p>
        </w:tc>
        <w:tc>
          <w:tcPr>
            <w:tcW w:w="1962" w:type="dxa"/>
            <w:tcPrChange w:id="1312" w:author="Nicholas Didier" w:date="2013-11-08T16:23:00Z">
              <w:tcPr>
                <w:tcW w:w="1962" w:type="dxa"/>
              </w:tcPr>
            </w:tcPrChange>
          </w:tcPr>
          <w:p w14:paraId="5A6C9BDD" w14:textId="77777777" w:rsidR="002D51F9" w:rsidRPr="00664552" w:rsidRDefault="002D51F9" w:rsidP="00750D04">
            <w:pPr>
              <w:jc w:val="center"/>
              <w:rPr>
                <w:ins w:id="1313" w:author="Nicholas Didier" w:date="2013-11-08T16:20:00Z"/>
                <w:b/>
              </w:rPr>
            </w:pPr>
            <w:ins w:id="1314" w:author="Nicholas Didier" w:date="2013-11-08T16:20:00Z">
              <w:r w:rsidRPr="00664552">
                <w:rPr>
                  <w:b/>
                </w:rPr>
                <w:t>3 HEURES</w:t>
              </w:r>
            </w:ins>
          </w:p>
        </w:tc>
      </w:tr>
      <w:tr w:rsidR="002D51F9" w14:paraId="3B5B5CE4" w14:textId="77777777" w:rsidTr="002D51F9">
        <w:trPr>
          <w:ins w:id="1315" w:author="Nicholas Didier" w:date="2013-11-08T16:20:00Z"/>
        </w:trPr>
        <w:tc>
          <w:tcPr>
            <w:tcW w:w="3420" w:type="dxa"/>
            <w:tcPrChange w:id="1316" w:author="Nicholas Didier" w:date="2013-11-08T16:23:00Z">
              <w:tcPr>
                <w:tcW w:w="3420" w:type="dxa"/>
              </w:tcPr>
            </w:tcPrChange>
          </w:tcPr>
          <w:p w14:paraId="22CA6B76" w14:textId="77777777" w:rsidR="002D51F9" w:rsidRDefault="002D51F9" w:rsidP="00750D04">
            <w:pPr>
              <w:rPr>
                <w:ins w:id="1317" w:author="Nicholas Didier" w:date="2013-11-08T16:20:00Z"/>
              </w:rPr>
            </w:pPr>
          </w:p>
          <w:p w14:paraId="4A89429E" w14:textId="15EA5A2E" w:rsidR="002D51F9" w:rsidRPr="002D51F9" w:rsidRDefault="002D51F9" w:rsidP="002D51F9">
            <w:pPr>
              <w:ind w:firstLine="36"/>
              <w:jc w:val="left"/>
              <w:rPr>
                <w:ins w:id="1318" w:author="Nicholas Didier" w:date="2013-11-08T16:20:00Z"/>
                <w:sz w:val="20"/>
                <w:szCs w:val="20"/>
                <w:rPrChange w:id="1319" w:author="Nicholas Didier" w:date="2013-11-08T16:24:00Z">
                  <w:rPr>
                    <w:ins w:id="1320" w:author="Nicholas Didier" w:date="2013-11-08T16:20:00Z"/>
                  </w:rPr>
                </w:rPrChange>
              </w:rPr>
              <w:pPrChange w:id="1321" w:author="Nicholas Didier" w:date="2013-11-08T16:23:00Z">
                <w:pPr/>
              </w:pPrChange>
            </w:pPr>
            <w:ins w:id="1322" w:author="Nicholas Didier" w:date="2013-11-08T16:20:00Z">
              <w:r w:rsidRPr="002D51F9">
                <w:rPr>
                  <w:sz w:val="20"/>
                  <w:szCs w:val="20"/>
                  <w:rPrChange w:id="1323" w:author="Nicholas Didier" w:date="2013-11-08T16:24:00Z">
                    <w:rPr/>
                  </w:rPrChange>
                </w:rPr>
                <w:t>(EN MILLIONS D’HABITANTS)</w:t>
              </w:r>
            </w:ins>
          </w:p>
        </w:tc>
        <w:tc>
          <w:tcPr>
            <w:tcW w:w="2250" w:type="dxa"/>
            <w:tcPrChange w:id="1324" w:author="Nicholas Didier" w:date="2013-11-08T16:23:00Z">
              <w:tcPr>
                <w:tcW w:w="2250" w:type="dxa"/>
              </w:tcPr>
            </w:tcPrChange>
          </w:tcPr>
          <w:p w14:paraId="0ECD7C72" w14:textId="77777777" w:rsidR="002D51F9" w:rsidRDefault="002D51F9" w:rsidP="00750D04">
            <w:pPr>
              <w:jc w:val="center"/>
              <w:rPr>
                <w:ins w:id="1325" w:author="Nicholas Didier" w:date="2013-11-08T16:20:00Z"/>
              </w:rPr>
            </w:pPr>
          </w:p>
        </w:tc>
        <w:tc>
          <w:tcPr>
            <w:tcW w:w="2160" w:type="dxa"/>
            <w:tcPrChange w:id="1326" w:author="Nicholas Didier" w:date="2013-11-08T16:23:00Z">
              <w:tcPr>
                <w:tcW w:w="2160" w:type="dxa"/>
              </w:tcPr>
            </w:tcPrChange>
          </w:tcPr>
          <w:p w14:paraId="7C2BDB1B" w14:textId="77777777" w:rsidR="002D51F9" w:rsidRDefault="002D51F9" w:rsidP="00750D04">
            <w:pPr>
              <w:rPr>
                <w:ins w:id="1327" w:author="Nicholas Didier" w:date="2013-11-08T16:20:00Z"/>
              </w:rPr>
            </w:pPr>
          </w:p>
        </w:tc>
        <w:tc>
          <w:tcPr>
            <w:tcW w:w="1962" w:type="dxa"/>
            <w:tcPrChange w:id="1328" w:author="Nicholas Didier" w:date="2013-11-08T16:23:00Z">
              <w:tcPr>
                <w:tcW w:w="1962" w:type="dxa"/>
              </w:tcPr>
            </w:tcPrChange>
          </w:tcPr>
          <w:p w14:paraId="398195C4" w14:textId="77777777" w:rsidR="002D51F9" w:rsidRDefault="002D51F9" w:rsidP="00750D04">
            <w:pPr>
              <w:rPr>
                <w:ins w:id="1329" w:author="Nicholas Didier" w:date="2013-11-08T16:20:00Z"/>
              </w:rPr>
            </w:pPr>
          </w:p>
        </w:tc>
      </w:tr>
      <w:tr w:rsidR="002D51F9" w14:paraId="142D58E2" w14:textId="77777777" w:rsidTr="002D51F9">
        <w:trPr>
          <w:ins w:id="1330" w:author="Nicholas Didier" w:date="2013-11-08T16:20:00Z"/>
        </w:trPr>
        <w:tc>
          <w:tcPr>
            <w:tcW w:w="3420" w:type="dxa"/>
            <w:vAlign w:val="center"/>
            <w:tcPrChange w:id="1331" w:author="Nicholas Didier" w:date="2013-11-08T16:23:00Z">
              <w:tcPr>
                <w:tcW w:w="3420" w:type="dxa"/>
                <w:vAlign w:val="center"/>
              </w:tcPr>
            </w:tcPrChange>
          </w:tcPr>
          <w:p w14:paraId="3B0764C1" w14:textId="77777777" w:rsidR="002D51F9" w:rsidRDefault="002D51F9" w:rsidP="00750D04">
            <w:pPr>
              <w:rPr>
                <w:ins w:id="1332" w:author="Nicholas Didier" w:date="2013-11-08T16:20:00Z"/>
              </w:rPr>
            </w:pPr>
          </w:p>
          <w:p w14:paraId="25B1165C" w14:textId="77777777" w:rsidR="002D51F9" w:rsidRDefault="002D51F9" w:rsidP="00750D04">
            <w:pPr>
              <w:rPr>
                <w:ins w:id="1333" w:author="Nicholas Didier" w:date="2013-11-08T16:20:00Z"/>
              </w:rPr>
            </w:pPr>
            <w:ins w:id="1334" w:author="Nicholas Didier" w:date="2013-11-08T16:20:00Z">
              <w:r>
                <w:t>DIFFERDANGE</w:t>
              </w:r>
            </w:ins>
          </w:p>
          <w:p w14:paraId="15B37D86" w14:textId="77777777" w:rsidR="002D51F9" w:rsidRDefault="002D51F9" w:rsidP="00750D04">
            <w:pPr>
              <w:rPr>
                <w:ins w:id="1335" w:author="Nicholas Didier" w:date="2013-11-08T16:20:00Z"/>
              </w:rPr>
            </w:pPr>
          </w:p>
        </w:tc>
        <w:tc>
          <w:tcPr>
            <w:tcW w:w="2250" w:type="dxa"/>
            <w:tcPrChange w:id="1336" w:author="Nicholas Didier" w:date="2013-11-08T16:23:00Z">
              <w:tcPr>
                <w:tcW w:w="2250" w:type="dxa"/>
              </w:tcPr>
            </w:tcPrChange>
          </w:tcPr>
          <w:p w14:paraId="21E336B4" w14:textId="77777777" w:rsidR="002D51F9" w:rsidRDefault="002D51F9" w:rsidP="00750D04">
            <w:pPr>
              <w:jc w:val="center"/>
              <w:rPr>
                <w:ins w:id="1337" w:author="Nicholas Didier" w:date="2013-11-08T16:20:00Z"/>
              </w:rPr>
            </w:pPr>
          </w:p>
          <w:p w14:paraId="24B653A3" w14:textId="77777777" w:rsidR="002D51F9" w:rsidRDefault="002D51F9" w:rsidP="00750D04">
            <w:pPr>
              <w:jc w:val="center"/>
              <w:rPr>
                <w:ins w:id="1338" w:author="Nicholas Didier" w:date="2013-11-08T16:20:00Z"/>
              </w:rPr>
            </w:pPr>
            <w:ins w:id="1339" w:author="Nicholas Didier" w:date="2013-11-08T16:20:00Z">
              <w:r>
                <w:t>8,4</w:t>
              </w:r>
            </w:ins>
          </w:p>
        </w:tc>
        <w:tc>
          <w:tcPr>
            <w:tcW w:w="2160" w:type="dxa"/>
            <w:tcPrChange w:id="1340" w:author="Nicholas Didier" w:date="2013-11-08T16:23:00Z">
              <w:tcPr>
                <w:tcW w:w="2160" w:type="dxa"/>
              </w:tcPr>
            </w:tcPrChange>
          </w:tcPr>
          <w:p w14:paraId="01B34931" w14:textId="77777777" w:rsidR="002D51F9" w:rsidRDefault="002D51F9" w:rsidP="00750D04">
            <w:pPr>
              <w:jc w:val="center"/>
              <w:rPr>
                <w:ins w:id="1341" w:author="Nicholas Didier" w:date="2013-11-08T16:20:00Z"/>
              </w:rPr>
            </w:pPr>
          </w:p>
          <w:p w14:paraId="560BA063" w14:textId="77777777" w:rsidR="002D51F9" w:rsidRDefault="002D51F9" w:rsidP="00750D04">
            <w:pPr>
              <w:jc w:val="center"/>
              <w:rPr>
                <w:ins w:id="1342" w:author="Nicholas Didier" w:date="2013-11-08T16:20:00Z"/>
              </w:rPr>
            </w:pPr>
            <w:ins w:id="1343" w:author="Nicholas Didier" w:date="2013-11-08T16:20:00Z">
              <w:r>
                <w:t>21,8</w:t>
              </w:r>
            </w:ins>
          </w:p>
        </w:tc>
        <w:tc>
          <w:tcPr>
            <w:tcW w:w="1962" w:type="dxa"/>
            <w:tcPrChange w:id="1344" w:author="Nicholas Didier" w:date="2013-11-08T16:23:00Z">
              <w:tcPr>
                <w:tcW w:w="1962" w:type="dxa"/>
              </w:tcPr>
            </w:tcPrChange>
          </w:tcPr>
          <w:p w14:paraId="1714C9AA" w14:textId="77777777" w:rsidR="002D51F9" w:rsidRDefault="002D51F9" w:rsidP="00750D04">
            <w:pPr>
              <w:jc w:val="center"/>
              <w:rPr>
                <w:ins w:id="1345" w:author="Nicholas Didier" w:date="2013-11-08T16:20:00Z"/>
              </w:rPr>
            </w:pPr>
          </w:p>
          <w:p w14:paraId="1389451E" w14:textId="77777777" w:rsidR="002D51F9" w:rsidRDefault="002D51F9" w:rsidP="00750D04">
            <w:pPr>
              <w:jc w:val="center"/>
              <w:rPr>
                <w:ins w:id="1346" w:author="Nicholas Didier" w:date="2013-11-08T16:20:00Z"/>
              </w:rPr>
            </w:pPr>
            <w:ins w:id="1347" w:author="Nicholas Didier" w:date="2013-11-08T16:20:00Z">
              <w:r>
                <w:t>37,6</w:t>
              </w:r>
            </w:ins>
          </w:p>
        </w:tc>
      </w:tr>
      <w:tr w:rsidR="002D51F9" w14:paraId="2DB8D5FA" w14:textId="77777777" w:rsidTr="002D51F9">
        <w:trPr>
          <w:ins w:id="1348" w:author="Nicholas Didier" w:date="2013-11-08T16:20:00Z"/>
        </w:trPr>
        <w:tc>
          <w:tcPr>
            <w:tcW w:w="3420" w:type="dxa"/>
            <w:vAlign w:val="center"/>
            <w:tcPrChange w:id="1349" w:author="Nicholas Didier" w:date="2013-11-08T16:23:00Z">
              <w:tcPr>
                <w:tcW w:w="3420" w:type="dxa"/>
                <w:vAlign w:val="center"/>
              </w:tcPr>
            </w:tcPrChange>
          </w:tcPr>
          <w:p w14:paraId="2AB7866F" w14:textId="77777777" w:rsidR="002D51F9" w:rsidRDefault="002D51F9" w:rsidP="00750D04">
            <w:pPr>
              <w:rPr>
                <w:ins w:id="1350" w:author="Nicholas Didier" w:date="2013-11-08T16:20:00Z"/>
              </w:rPr>
            </w:pPr>
          </w:p>
          <w:p w14:paraId="5DAD09DE" w14:textId="77777777" w:rsidR="002D51F9" w:rsidRDefault="002D51F9" w:rsidP="00750D04">
            <w:pPr>
              <w:rPr>
                <w:ins w:id="1351" w:author="Nicholas Didier" w:date="2013-11-08T16:20:00Z"/>
              </w:rPr>
            </w:pPr>
            <w:ins w:id="1352" w:author="Nicholas Didier" w:date="2013-11-08T16:20:00Z">
              <w:r>
                <w:t>WINTERTHUR</w:t>
              </w:r>
            </w:ins>
          </w:p>
          <w:p w14:paraId="526076AB" w14:textId="77777777" w:rsidR="002D51F9" w:rsidRDefault="002D51F9" w:rsidP="00750D04">
            <w:pPr>
              <w:rPr>
                <w:ins w:id="1353" w:author="Nicholas Didier" w:date="2013-11-08T16:20:00Z"/>
              </w:rPr>
            </w:pPr>
          </w:p>
        </w:tc>
        <w:tc>
          <w:tcPr>
            <w:tcW w:w="2250" w:type="dxa"/>
            <w:tcPrChange w:id="1354" w:author="Nicholas Didier" w:date="2013-11-08T16:23:00Z">
              <w:tcPr>
                <w:tcW w:w="2250" w:type="dxa"/>
              </w:tcPr>
            </w:tcPrChange>
          </w:tcPr>
          <w:p w14:paraId="59B562F9" w14:textId="77777777" w:rsidR="002D51F9" w:rsidRDefault="002D51F9" w:rsidP="00750D04">
            <w:pPr>
              <w:jc w:val="center"/>
              <w:rPr>
                <w:ins w:id="1355" w:author="Nicholas Didier" w:date="2013-11-08T16:20:00Z"/>
              </w:rPr>
            </w:pPr>
          </w:p>
          <w:p w14:paraId="1EA2D708" w14:textId="77777777" w:rsidR="002D51F9" w:rsidRDefault="002D51F9" w:rsidP="00750D04">
            <w:pPr>
              <w:jc w:val="center"/>
              <w:rPr>
                <w:ins w:id="1356" w:author="Nicholas Didier" w:date="2013-11-08T16:20:00Z"/>
              </w:rPr>
            </w:pPr>
            <w:ins w:id="1357" w:author="Nicholas Didier" w:date="2013-11-08T16:20:00Z">
              <w:r>
                <w:t>9.6</w:t>
              </w:r>
            </w:ins>
          </w:p>
        </w:tc>
        <w:tc>
          <w:tcPr>
            <w:tcW w:w="2160" w:type="dxa"/>
            <w:tcPrChange w:id="1358" w:author="Nicholas Didier" w:date="2013-11-08T16:23:00Z">
              <w:tcPr>
                <w:tcW w:w="2160" w:type="dxa"/>
              </w:tcPr>
            </w:tcPrChange>
          </w:tcPr>
          <w:p w14:paraId="682008F3" w14:textId="77777777" w:rsidR="002D51F9" w:rsidRDefault="002D51F9" w:rsidP="00750D04">
            <w:pPr>
              <w:jc w:val="center"/>
              <w:rPr>
                <w:ins w:id="1359" w:author="Nicholas Didier" w:date="2013-11-08T16:20:00Z"/>
              </w:rPr>
            </w:pPr>
          </w:p>
          <w:p w14:paraId="30043136" w14:textId="77777777" w:rsidR="002D51F9" w:rsidRDefault="002D51F9" w:rsidP="00750D04">
            <w:pPr>
              <w:jc w:val="center"/>
              <w:rPr>
                <w:ins w:id="1360" w:author="Nicholas Didier" w:date="2013-11-08T16:20:00Z"/>
              </w:rPr>
            </w:pPr>
            <w:ins w:id="1361" w:author="Nicholas Didier" w:date="2013-11-08T16:20:00Z">
              <w:r>
                <w:t>15,0</w:t>
              </w:r>
            </w:ins>
          </w:p>
        </w:tc>
        <w:tc>
          <w:tcPr>
            <w:tcW w:w="1962" w:type="dxa"/>
            <w:tcPrChange w:id="1362" w:author="Nicholas Didier" w:date="2013-11-08T16:23:00Z">
              <w:tcPr>
                <w:tcW w:w="1962" w:type="dxa"/>
              </w:tcPr>
            </w:tcPrChange>
          </w:tcPr>
          <w:p w14:paraId="2BE0C3C7" w14:textId="77777777" w:rsidR="002D51F9" w:rsidRDefault="002D51F9" w:rsidP="00750D04">
            <w:pPr>
              <w:jc w:val="center"/>
              <w:rPr>
                <w:ins w:id="1363" w:author="Nicholas Didier" w:date="2013-11-08T16:20:00Z"/>
              </w:rPr>
            </w:pPr>
          </w:p>
          <w:p w14:paraId="68C376FE" w14:textId="77777777" w:rsidR="002D51F9" w:rsidRDefault="002D51F9" w:rsidP="00750D04">
            <w:pPr>
              <w:jc w:val="center"/>
              <w:rPr>
                <w:ins w:id="1364" w:author="Nicholas Didier" w:date="2013-11-08T16:20:00Z"/>
              </w:rPr>
            </w:pPr>
            <w:ins w:id="1365" w:author="Nicholas Didier" w:date="2013-11-08T16:20:00Z">
              <w:r>
                <w:t>19,0</w:t>
              </w:r>
            </w:ins>
          </w:p>
        </w:tc>
      </w:tr>
      <w:tr w:rsidR="002D51F9" w14:paraId="4A85FFA7" w14:textId="77777777" w:rsidTr="002D51F9">
        <w:trPr>
          <w:ins w:id="1366" w:author="Nicholas Didier" w:date="2013-11-08T16:20:00Z"/>
        </w:trPr>
        <w:tc>
          <w:tcPr>
            <w:tcW w:w="3420" w:type="dxa"/>
            <w:tcPrChange w:id="1367" w:author="Nicholas Didier" w:date="2013-11-08T16:23:00Z">
              <w:tcPr>
                <w:tcW w:w="3420" w:type="dxa"/>
              </w:tcPr>
            </w:tcPrChange>
          </w:tcPr>
          <w:p w14:paraId="26F59A49" w14:textId="77777777" w:rsidR="002D51F9" w:rsidRDefault="002D51F9" w:rsidP="00750D04">
            <w:pPr>
              <w:rPr>
                <w:ins w:id="1368" w:author="Nicholas Didier" w:date="2013-11-08T16:20:00Z"/>
              </w:rPr>
            </w:pPr>
            <w:ins w:id="1369" w:author="Nicholas Didier" w:date="2013-11-08T16:20:00Z">
              <w:r>
                <w:t>AVANTAGE (+)</w:t>
              </w:r>
            </w:ins>
          </w:p>
          <w:p w14:paraId="372C9A6B" w14:textId="77777777" w:rsidR="002D51F9" w:rsidRDefault="002D51F9" w:rsidP="00750D04">
            <w:pPr>
              <w:rPr>
                <w:ins w:id="1370" w:author="Nicholas Didier" w:date="2013-11-08T16:20:00Z"/>
              </w:rPr>
            </w:pPr>
            <w:ins w:id="1371" w:author="Nicholas Didier" w:date="2013-11-08T16:20:00Z">
              <w:r>
                <w:t>DESAVANTAGE (-)</w:t>
              </w:r>
            </w:ins>
          </w:p>
        </w:tc>
        <w:tc>
          <w:tcPr>
            <w:tcW w:w="2250" w:type="dxa"/>
            <w:vAlign w:val="center"/>
            <w:tcPrChange w:id="1372" w:author="Nicholas Didier" w:date="2013-11-08T16:23:00Z">
              <w:tcPr>
                <w:tcW w:w="2250" w:type="dxa"/>
                <w:vAlign w:val="center"/>
              </w:tcPr>
            </w:tcPrChange>
          </w:tcPr>
          <w:p w14:paraId="452CC1AE" w14:textId="77777777" w:rsidR="002D51F9" w:rsidRDefault="002D51F9" w:rsidP="00750D04">
            <w:pPr>
              <w:jc w:val="center"/>
              <w:rPr>
                <w:ins w:id="1373" w:author="Nicholas Didier" w:date="2013-11-08T16:20:00Z"/>
              </w:rPr>
            </w:pPr>
            <w:ins w:id="1374" w:author="Nicholas Didier" w:date="2013-11-08T16:20:00Z">
              <w:r>
                <w:t>- 1.2</w:t>
              </w:r>
            </w:ins>
          </w:p>
        </w:tc>
        <w:tc>
          <w:tcPr>
            <w:tcW w:w="2160" w:type="dxa"/>
            <w:vAlign w:val="center"/>
            <w:tcPrChange w:id="1375" w:author="Nicholas Didier" w:date="2013-11-08T16:23:00Z">
              <w:tcPr>
                <w:tcW w:w="2160" w:type="dxa"/>
                <w:vAlign w:val="center"/>
              </w:tcPr>
            </w:tcPrChange>
          </w:tcPr>
          <w:p w14:paraId="610EFCA3" w14:textId="77777777" w:rsidR="002D51F9" w:rsidRDefault="002D51F9" w:rsidP="00750D04">
            <w:pPr>
              <w:jc w:val="center"/>
              <w:rPr>
                <w:ins w:id="1376" w:author="Nicholas Didier" w:date="2013-11-08T16:20:00Z"/>
              </w:rPr>
            </w:pPr>
            <w:ins w:id="1377" w:author="Nicholas Didier" w:date="2013-11-08T16:20:00Z">
              <w:r>
                <w:t>+6,8</w:t>
              </w:r>
            </w:ins>
          </w:p>
        </w:tc>
        <w:tc>
          <w:tcPr>
            <w:tcW w:w="1962" w:type="dxa"/>
            <w:vAlign w:val="center"/>
            <w:tcPrChange w:id="1378" w:author="Nicholas Didier" w:date="2013-11-08T16:23:00Z">
              <w:tcPr>
                <w:tcW w:w="1962" w:type="dxa"/>
                <w:vAlign w:val="center"/>
              </w:tcPr>
            </w:tcPrChange>
          </w:tcPr>
          <w:p w14:paraId="16FEDD8C" w14:textId="77777777" w:rsidR="002D51F9" w:rsidRDefault="002D51F9" w:rsidP="00750D04">
            <w:pPr>
              <w:jc w:val="center"/>
              <w:rPr>
                <w:ins w:id="1379" w:author="Nicholas Didier" w:date="2013-11-08T16:20:00Z"/>
              </w:rPr>
            </w:pPr>
            <w:ins w:id="1380" w:author="Nicholas Didier" w:date="2013-11-08T16:20:00Z">
              <w:r>
                <w:t>+18,6</w:t>
              </w:r>
            </w:ins>
          </w:p>
        </w:tc>
      </w:tr>
      <w:tr w:rsidR="002D51F9" w14:paraId="4B0CFBED" w14:textId="77777777" w:rsidTr="002D51F9">
        <w:trPr>
          <w:ins w:id="1381" w:author="Nicholas Didier" w:date="2013-11-08T16:20:00Z"/>
        </w:trPr>
        <w:tc>
          <w:tcPr>
            <w:tcW w:w="3420" w:type="dxa"/>
            <w:vAlign w:val="center"/>
            <w:tcPrChange w:id="1382" w:author="Nicholas Didier" w:date="2013-11-08T16:23:00Z">
              <w:tcPr>
                <w:tcW w:w="3420" w:type="dxa"/>
                <w:vAlign w:val="center"/>
              </w:tcPr>
            </w:tcPrChange>
          </w:tcPr>
          <w:p w14:paraId="11AD8190" w14:textId="77777777" w:rsidR="002D51F9" w:rsidRDefault="002D51F9" w:rsidP="00750D04">
            <w:pPr>
              <w:rPr>
                <w:ins w:id="1383" w:author="Nicholas Didier" w:date="2013-11-08T16:20:00Z"/>
              </w:rPr>
            </w:pPr>
          </w:p>
          <w:p w14:paraId="48502743" w14:textId="77777777" w:rsidR="002D51F9" w:rsidRDefault="002D51F9" w:rsidP="00750D04">
            <w:pPr>
              <w:rPr>
                <w:ins w:id="1384" w:author="Nicholas Didier" w:date="2013-11-08T16:20:00Z"/>
              </w:rPr>
            </w:pPr>
            <w:ins w:id="1385" w:author="Nicholas Didier" w:date="2013-11-08T16:20:00Z">
              <w:r>
                <w:t>EN POURCENT</w:t>
              </w:r>
            </w:ins>
          </w:p>
          <w:p w14:paraId="45FF06C9" w14:textId="77777777" w:rsidR="002D51F9" w:rsidRDefault="002D51F9" w:rsidP="00750D04">
            <w:pPr>
              <w:rPr>
                <w:ins w:id="1386" w:author="Nicholas Didier" w:date="2013-11-08T16:20:00Z"/>
              </w:rPr>
            </w:pPr>
          </w:p>
        </w:tc>
        <w:tc>
          <w:tcPr>
            <w:tcW w:w="2250" w:type="dxa"/>
            <w:vAlign w:val="center"/>
            <w:tcPrChange w:id="1387" w:author="Nicholas Didier" w:date="2013-11-08T16:23:00Z">
              <w:tcPr>
                <w:tcW w:w="2250" w:type="dxa"/>
                <w:vAlign w:val="center"/>
              </w:tcPr>
            </w:tcPrChange>
          </w:tcPr>
          <w:p w14:paraId="63B437DE" w14:textId="77777777" w:rsidR="002D51F9" w:rsidRDefault="002D51F9" w:rsidP="00750D04">
            <w:pPr>
              <w:jc w:val="center"/>
              <w:rPr>
                <w:ins w:id="1388" w:author="Nicholas Didier" w:date="2013-11-08T16:20:00Z"/>
              </w:rPr>
            </w:pPr>
            <w:ins w:id="1389" w:author="Nicholas Didier" w:date="2013-11-08T16:20:00Z">
              <w:r>
                <w:t>-15%</w:t>
              </w:r>
            </w:ins>
          </w:p>
        </w:tc>
        <w:tc>
          <w:tcPr>
            <w:tcW w:w="2160" w:type="dxa"/>
            <w:vAlign w:val="center"/>
            <w:tcPrChange w:id="1390" w:author="Nicholas Didier" w:date="2013-11-08T16:23:00Z">
              <w:tcPr>
                <w:tcW w:w="2160" w:type="dxa"/>
                <w:vAlign w:val="center"/>
              </w:tcPr>
            </w:tcPrChange>
          </w:tcPr>
          <w:p w14:paraId="13D01A3D" w14:textId="77777777" w:rsidR="002D51F9" w:rsidRDefault="002D51F9" w:rsidP="00750D04">
            <w:pPr>
              <w:jc w:val="center"/>
              <w:rPr>
                <w:ins w:id="1391" w:author="Nicholas Didier" w:date="2013-11-08T16:20:00Z"/>
              </w:rPr>
            </w:pPr>
            <w:ins w:id="1392" w:author="Nicholas Didier" w:date="2013-11-08T16:20:00Z">
              <w:r>
                <w:t>+45%</w:t>
              </w:r>
            </w:ins>
          </w:p>
        </w:tc>
        <w:tc>
          <w:tcPr>
            <w:tcW w:w="1962" w:type="dxa"/>
            <w:vAlign w:val="center"/>
            <w:tcPrChange w:id="1393" w:author="Nicholas Didier" w:date="2013-11-08T16:23:00Z">
              <w:tcPr>
                <w:tcW w:w="1962" w:type="dxa"/>
                <w:vAlign w:val="center"/>
              </w:tcPr>
            </w:tcPrChange>
          </w:tcPr>
          <w:p w14:paraId="318B60CA" w14:textId="77777777" w:rsidR="002D51F9" w:rsidRDefault="002D51F9" w:rsidP="00750D04">
            <w:pPr>
              <w:jc w:val="center"/>
              <w:rPr>
                <w:ins w:id="1394" w:author="Nicholas Didier" w:date="2013-11-08T16:20:00Z"/>
              </w:rPr>
            </w:pPr>
            <w:ins w:id="1395" w:author="Nicholas Didier" w:date="2013-11-08T16:20:00Z">
              <w:r>
                <w:t>+97%</w:t>
              </w:r>
            </w:ins>
          </w:p>
        </w:tc>
      </w:tr>
    </w:tbl>
    <w:p w14:paraId="4C298512" w14:textId="77777777" w:rsidR="002D51F9" w:rsidRDefault="002D51F9" w:rsidP="002D51F9">
      <w:pPr>
        <w:rPr>
          <w:ins w:id="1396" w:author="Nicholas Didier" w:date="2013-11-08T16:20:00Z"/>
        </w:rPr>
      </w:pPr>
    </w:p>
    <w:p w14:paraId="09DE1DE0" w14:textId="77777777" w:rsidR="00062687" w:rsidRDefault="002D51F9" w:rsidP="00BB4D7B">
      <w:pPr>
        <w:ind w:left="-90" w:right="-180" w:firstLine="450"/>
        <w:rPr>
          <w:ins w:id="1397" w:author="Nicholas Didier" w:date="2013-11-08T16:32:00Z"/>
        </w:rPr>
      </w:pPr>
      <w:ins w:id="1398" w:author="Nicholas Didier" w:date="2013-11-08T16:25:00Z">
        <w:r>
          <w:t>L</w:t>
        </w:r>
      </w:ins>
      <w:ins w:id="1399" w:author="Nicholas Didier" w:date="2013-11-08T16:20:00Z">
        <w:r>
          <w:t xml:space="preserve">e tableau </w:t>
        </w:r>
      </w:ins>
      <w:ins w:id="1400" w:author="Nicholas Didier" w:date="2013-11-08T16:25:00Z">
        <w:r>
          <w:t>3</w:t>
        </w:r>
      </w:ins>
      <w:ins w:id="1401" w:author="Nicholas Didier" w:date="2013-11-08T16:20:00Z">
        <w:r>
          <w:t xml:space="preserve"> nous apprend que si Differdange, a un léger désavantage en nombre d’habitants dans la zone de chalandise </w:t>
        </w:r>
      </w:ins>
      <w:ins w:id="1402" w:author="Nicholas Didier" w:date="2013-11-08T16:28:00Z">
        <w:r w:rsidR="00062B54">
          <w:t>inf</w:t>
        </w:r>
        <w:r w:rsidR="00062B54">
          <w:rPr>
            <w:rFonts w:ascii="Arial" w:hAnsi="Arial" w:cs="Arial"/>
          </w:rPr>
          <w:t>é</w:t>
        </w:r>
        <w:r w:rsidR="00062B54">
          <w:t>rieure</w:t>
        </w:r>
      </w:ins>
      <w:ins w:id="1403" w:author="Nicholas Didier" w:date="2013-11-08T16:20:00Z">
        <w:r>
          <w:t xml:space="preserve"> </w:t>
        </w:r>
      </w:ins>
      <w:ins w:id="1404" w:author="Nicholas Didier" w:date="2013-11-08T16:29:00Z">
        <w:r w:rsidR="00062B54">
          <w:rPr>
            <w:rFonts w:ascii="Arial" w:hAnsi="Arial" w:cs="Arial"/>
          </w:rPr>
          <w:t>à</w:t>
        </w:r>
        <w:r w:rsidR="00062B54">
          <w:t xml:space="preserve"> </w:t>
        </w:r>
      </w:ins>
      <w:ins w:id="1405" w:author="Nicholas Didier" w:date="2013-11-08T16:20:00Z">
        <w:r>
          <w:t xml:space="preserve">2 heures de trajet (-1.2 Million d’habitants sur un total de 8-9 </w:t>
        </w:r>
      </w:ins>
      <w:ins w:id="1406" w:author="Nicholas Didier" w:date="2013-11-08T16:30:00Z">
        <w:r w:rsidR="00062687">
          <w:t xml:space="preserve">Millions, soit 15%), Differdange reprend l’avantage avec un plus de 6,8 Millions d’habitants dans la fourchette des 2 ½ de route, soit un avantage de 45% sur Winterthur! Ce chiffre s’explique en partie par l’entrée dans la zone de chalandise de villes comme Bruxelles, Antwerpen, Gent, Reims, Strasbourg, Aachen, Bonn, Mainz et Worms. </w:t>
        </w:r>
      </w:ins>
    </w:p>
    <w:p w14:paraId="42A59FA1" w14:textId="312DA463" w:rsidR="00BB4D7B" w:rsidRPr="00484F95" w:rsidRDefault="00BB4D7B" w:rsidP="00BB4D7B">
      <w:pPr>
        <w:ind w:left="-90" w:right="-180" w:firstLine="450"/>
        <w:rPr>
          <w:ins w:id="1407" w:author="Nicholas Didier" w:date="2013-11-08T16:30:00Z"/>
          <w:rFonts w:cstheme="minorHAnsi"/>
          <w:rPrChange w:id="1408" w:author="Nicholas Didier" w:date="2013-11-08T18:03:00Z">
            <w:rPr>
              <w:ins w:id="1409" w:author="Nicholas Didier" w:date="2013-11-08T16:30:00Z"/>
            </w:rPr>
          </w:rPrChange>
        </w:rPr>
      </w:pPr>
      <w:ins w:id="1410" w:author="Nicholas Didier" w:date="2013-11-08T16:32:00Z">
        <w:r w:rsidRPr="00484F95">
          <w:rPr>
            <w:rFonts w:cstheme="minorHAnsi"/>
          </w:rPr>
          <w:t>Cet avantage s</w:t>
        </w:r>
        <w:r w:rsidRPr="00484F95">
          <w:rPr>
            <w:rFonts w:cstheme="minorHAnsi"/>
            <w:rPrChange w:id="1411" w:author="Nicholas Didier" w:date="2013-11-08T18:03:00Z">
              <w:rPr/>
            </w:rPrChange>
          </w:rPr>
          <w:t>’agrandit encore plus substantiellement dans la demi-heure qui suit jusqu’à 3 heures de trajet</w:t>
        </w:r>
        <w:r w:rsidRPr="00484F95">
          <w:rPr>
            <w:rFonts w:cstheme="minorHAnsi"/>
          </w:rPr>
          <w:t xml:space="preserve"> ou il agrandit </w:t>
        </w:r>
        <w:r w:rsidRPr="00484F95">
          <w:rPr>
            <w:rFonts w:cstheme="minorHAnsi"/>
            <w:rPrChange w:id="1412" w:author="Nicholas Didier" w:date="2013-11-08T18:03:00Z">
              <w:rPr>
                <w:rFonts w:ascii="Cambria" w:hAnsi="Cambria"/>
              </w:rPr>
            </w:rPrChange>
          </w:rPr>
          <w:t>à</w:t>
        </w:r>
        <w:r w:rsidRPr="00484F95">
          <w:rPr>
            <w:rFonts w:cstheme="minorHAnsi"/>
          </w:rPr>
          <w:t xml:space="preserve"> plus de 18 Millions d’habitants ! On peut évidemment douter du nombre de visiteurs potentiels effectifs parmi ces derniers, prêt </w:t>
        </w:r>
        <w:r w:rsidRPr="00484F95">
          <w:rPr>
            <w:rFonts w:cstheme="minorHAnsi"/>
            <w:rPrChange w:id="1413" w:author="Nicholas Didier" w:date="2013-11-08T18:03:00Z">
              <w:rPr>
                <w:rFonts w:ascii="Cambria" w:hAnsi="Cambria"/>
              </w:rPr>
            </w:rPrChange>
          </w:rPr>
          <w:t>à</w:t>
        </w:r>
        <w:r w:rsidRPr="00484F95">
          <w:rPr>
            <w:rFonts w:cstheme="minorHAnsi"/>
          </w:rPr>
          <w:t xml:space="preserve"> faire un alle</w:t>
        </w:r>
        <w:r w:rsidRPr="00484F95">
          <w:rPr>
            <w:rFonts w:cstheme="minorHAnsi"/>
            <w:rPrChange w:id="1414" w:author="Nicholas Didier" w:date="2013-11-08T18:03:00Z">
              <w:rPr/>
            </w:rPrChange>
          </w:rPr>
          <w:t>r-retour de 5-6 heures en un jour ! En revanche, ce réservoir non négligeable, est idéal pour la prospection touristique d’un séjour d’une nuitée.</w:t>
        </w:r>
      </w:ins>
    </w:p>
    <w:p w14:paraId="59D60BDA" w14:textId="5B9A63B4" w:rsidR="00726B21" w:rsidRDefault="00257531" w:rsidP="002D51F9">
      <w:pPr>
        <w:ind w:firstLine="0"/>
      </w:pPr>
      <w:bookmarkStart w:id="1415" w:name="_GoBack"/>
      <w:bookmarkEnd w:id="1415"/>
      <w:del w:id="1416" w:author="Nicholas Didier" w:date="2013-11-08T16:18:00Z">
        <w:r w:rsidRPr="002D51F9" w:rsidDel="002D51F9">
          <w:rPr>
            <w:rFonts w:cstheme="minorHAnsi"/>
          </w:rPr>
          <w:delText>pour le calcul de la zone prend en compte les temps de trajet calculés par Google Maps, il</w:delText>
        </w:r>
        <w:r w:rsidDel="002D51F9">
          <w:delText xml:space="preserve"> faut noter que le logiciel date de 2011 et que des villes comme Cologne</w:delText>
        </w:r>
        <w:r w:rsidR="00A002A3" w:rsidDel="002D51F9">
          <w:delText xml:space="preserve"> (distanc</w:delText>
        </w:r>
        <w:r w:rsidDel="002D51F9">
          <w:delText xml:space="preserve">e de 264km) peuvent également entrer dans la zone, même si sur ce tableau la zone ne s’étend pas jusque-là. </w:delText>
        </w:r>
        <w:r w:rsidR="00640DE2" w:rsidDel="002D51F9">
          <w:delText xml:space="preserve">Comparé au bassin de Winterthur, nous avons </w:delText>
        </w:r>
        <w:r w:rsidR="0098421F" w:rsidDel="002D51F9">
          <w:delText xml:space="preserve">ici </w:delText>
        </w:r>
        <w:r w:rsidR="00640DE2" w:rsidDel="002D51F9">
          <w:delText xml:space="preserve">une population </w:delText>
        </w:r>
        <w:r w:rsidR="00295855" w:rsidDel="002D51F9">
          <w:delText xml:space="preserve">similaire aux alentours de 17,5 </w:delText>
        </w:r>
        <w:r w:rsidR="00640DE2" w:rsidDel="002D51F9">
          <w:delText>millions d’habitants.</w:delText>
        </w:r>
      </w:del>
    </w:p>
    <w:p w14:paraId="3F082B01" w14:textId="77777777" w:rsidR="00BB4D7B" w:rsidRDefault="00BB4D7B" w:rsidP="005670D9">
      <w:pPr>
        <w:rPr>
          <w:ins w:id="1417" w:author="Nicholas Didier" w:date="2013-11-08T16:35:00Z"/>
        </w:rPr>
      </w:pPr>
    </w:p>
    <w:p w14:paraId="37669251" w14:textId="39152C0C" w:rsidR="00BB4D7B" w:rsidRDefault="00BB4D7B" w:rsidP="00BB4D7B">
      <w:pPr>
        <w:spacing w:after="0"/>
        <w:ind w:firstLine="360"/>
        <w:rPr>
          <w:ins w:id="1418" w:author="Nicholas Didier" w:date="2013-11-08T16:35:00Z"/>
        </w:rPr>
        <w:pPrChange w:id="1419" w:author="Nicholas Didier" w:date="2013-11-08T16:40:00Z">
          <w:pPr/>
        </w:pPrChange>
      </w:pPr>
      <w:ins w:id="1420" w:author="Nicholas Didier" w:date="2013-11-08T16:35:00Z">
        <w:r>
          <w:lastRenderedPageBreak/>
          <w:t xml:space="preserve">Tableau </w:t>
        </w:r>
      </w:ins>
      <w:ins w:id="1421" w:author="Nicholas Didier" w:date="2013-11-08T16:40:00Z">
        <w:r>
          <w:t>4</w:t>
        </w:r>
      </w:ins>
    </w:p>
    <w:p w14:paraId="082514D2" w14:textId="3730FE21" w:rsidR="00BB4D7B" w:rsidRDefault="00BB4D7B" w:rsidP="00BB4D7B">
      <w:pPr>
        <w:ind w:firstLine="90"/>
        <w:rPr>
          <w:ins w:id="1422" w:author="Nicholas Didier" w:date="2013-11-08T16:35:00Z"/>
        </w:rPr>
      </w:pPr>
      <w:ins w:id="1423" w:author="Nicholas Didier" w:date="2013-11-08T16:36:00Z">
        <w:r>
          <w:rPr>
            <w:noProof/>
            <w:lang w:val="en-US"/>
          </w:rPr>
          <w:drawing>
            <wp:inline distT="0" distB="0" distL="0" distR="0" wp14:anchorId="6D9209F5" wp14:editId="483AE6EA">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ins>
    </w:p>
    <w:p w14:paraId="7DBE264B" w14:textId="0E86944D" w:rsidR="008176BA" w:rsidRDefault="008176BA" w:rsidP="008176BA">
      <w:pPr>
        <w:ind w:left="-90" w:firstLine="540"/>
        <w:rPr>
          <w:ins w:id="1424" w:author="Nicholas Didier" w:date="2013-11-08T16:41:00Z"/>
        </w:rPr>
      </w:pPr>
      <w:ins w:id="1425" w:author="Nicholas Didier" w:date="2013-11-08T16:41:00Z">
        <w:r>
          <w:t xml:space="preserve">Comme le montre cette comparaison entre Winterthur et Differdange, </w:t>
        </w:r>
      </w:ins>
      <w:ins w:id="1426" w:author="Nicholas Didier" w:date="2013-11-08T16:42:00Z">
        <w:r>
          <w:t>le</w:t>
        </w:r>
      </w:ins>
      <w:ins w:id="1427" w:author="Nicholas Didier" w:date="2013-11-08T16:41:00Z">
        <w:r>
          <w:t xml:space="preserv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p>
    <w:p w14:paraId="02039026" w14:textId="019B3FCA" w:rsidR="008176BA" w:rsidRDefault="008176BA" w:rsidP="008176BA">
      <w:pPr>
        <w:ind w:left="-90" w:firstLine="450"/>
        <w:rPr>
          <w:ins w:id="1428" w:author="Nicholas Didier" w:date="2013-11-08T16:41:00Z"/>
        </w:rPr>
      </w:pPr>
      <w:ins w:id="1429" w:author="Nicholas Didier" w:date="2013-11-08T16:41:00Z">
        <w:r>
          <w:t xml:space="preserve">Dans les deux hypothèses,  la comparaison avec Winterthur et leurs résultats tangibles nous permet, grâce aux </w:t>
        </w:r>
      </w:ins>
      <w:ins w:id="1430" w:author="Nicholas Didier" w:date="2013-11-08T16:44:00Z">
        <w:r>
          <w:t>donn</w:t>
        </w:r>
        <w:r>
          <w:rPr>
            <w:rFonts w:ascii="Arial" w:hAnsi="Arial" w:cs="Arial"/>
          </w:rPr>
          <w:t>é</w:t>
        </w:r>
        <w:r>
          <w:t>es de notre analyse</w:t>
        </w:r>
      </w:ins>
      <w:ins w:id="1431" w:author="Nicholas Didier" w:date="2013-11-08T16:41:00Z">
        <w:r>
          <w:t xml:space="preserve">, de planifier un résultat similaire, ayant ainsi éliminé les </w:t>
        </w:r>
      </w:ins>
      <w:ins w:id="1432" w:author="Nicholas Didier" w:date="2013-11-08T16:45:00Z">
        <w:r>
          <w:t>inqui</w:t>
        </w:r>
        <w:r>
          <w:rPr>
            <w:rFonts w:ascii="Arial" w:hAnsi="Arial" w:cs="Arial"/>
          </w:rPr>
          <w:t>é</w:t>
        </w:r>
        <w:r>
          <w:t>tudes</w:t>
        </w:r>
      </w:ins>
      <w:ins w:id="1433" w:author="Nicholas Didier" w:date="2013-11-08T16:41:00Z">
        <w:r>
          <w:t xml:space="preserve"> d’une chalandise trop r</w:t>
        </w:r>
        <w:r>
          <w:rPr>
            <w:rFonts w:ascii="Cambria" w:hAnsi="Cambria"/>
          </w:rPr>
          <w:t>é</w:t>
        </w:r>
        <w:r>
          <w:t xml:space="preserve">duite.  </w:t>
        </w:r>
      </w:ins>
    </w:p>
    <w:p w14:paraId="52E6080F" w14:textId="0CEF1CB3" w:rsidR="008176BA" w:rsidRDefault="008176BA" w:rsidP="008176BA">
      <w:pPr>
        <w:ind w:left="-90" w:firstLine="450"/>
        <w:rPr>
          <w:ins w:id="1434" w:author="Nicholas Didier" w:date="2013-11-08T16:41:00Z"/>
        </w:rPr>
      </w:pPr>
      <w:ins w:id="1435" w:author="Nicholas Didier" w:date="2013-11-08T16:41:00Z">
        <w:r>
          <w:t xml:space="preserve">Pour le tourisme dans le Sud du pays, le Science Center </w:t>
        </w:r>
      </w:ins>
      <w:ins w:id="1436" w:author="Nicholas Didier" w:date="2013-11-08T16:45:00Z">
        <w:r>
          <w:t>a le potentiel de devenir</w:t>
        </w:r>
      </w:ins>
      <w:ins w:id="1437" w:author="Nicholas Didier" w:date="2013-11-08T16:41:00Z">
        <w:r>
          <w:t xml:space="preserve"> un véritable phare d’attraction, une locomotive pour les autres sites tel que le Mus</w:t>
        </w:r>
        <w:r>
          <w:rPr>
            <w:rFonts w:ascii="Cambria" w:hAnsi="Cambria"/>
          </w:rPr>
          <w:t>é</w:t>
        </w:r>
        <w:r>
          <w:t xml:space="preserve">e des Mines </w:t>
        </w:r>
        <w:r>
          <w:rPr>
            <w:rFonts w:ascii="Cambria" w:hAnsi="Cambria"/>
          </w:rPr>
          <w:t>à</w:t>
        </w:r>
        <w:r>
          <w:t xml:space="preserve"> Rumelange, les Haut-Fourneaux </w:t>
        </w:r>
        <w:r>
          <w:rPr>
            <w:rFonts w:ascii="Cambria" w:hAnsi="Cambria"/>
          </w:rPr>
          <w:t>à</w:t>
        </w:r>
        <w:r>
          <w:t xml:space="preserve"> Belval et le Parc Industriel et Ferroviaire du Fond de Gras, de quoi remplir deux jours de visite.   </w:t>
        </w:r>
      </w:ins>
    </w:p>
    <w:p w14:paraId="03919F03" w14:textId="4C2CBEA4" w:rsidR="005670D9" w:rsidRDefault="00492B81" w:rsidP="005670D9">
      <w:r>
        <w:lastRenderedPageBreak/>
        <w:t xml:space="preserve">Le site du Projet </w:t>
      </w:r>
      <w:del w:id="1438" w:author="Nicholas Didier" w:date="2013-11-08T16:46:00Z">
        <w:r w:rsidDel="008176BA">
          <w:delText xml:space="preserve">à Differdange </w:delText>
        </w:r>
      </w:del>
      <w:r>
        <w:t>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ville, tout comme l’étranger avec des trains </w:t>
      </w:r>
      <w:ins w:id="1439" w:author="Nicholas Didier" w:date="2013-09-09T16:05:00Z">
        <w:r w:rsidR="00EB6C79">
          <w:t xml:space="preserve">venant </w:t>
        </w:r>
      </w:ins>
      <w:r>
        <w:t xml:space="preserve">de </w:t>
      </w:r>
      <w:del w:id="1440" w:author="Nicholas Didier" w:date="2013-09-09T16:05:00Z">
        <w:r w:rsidDel="00EB6C79">
          <w:delText xml:space="preserve">la </w:delText>
        </w:r>
      </w:del>
      <w:r>
        <w:t>France</w:t>
      </w:r>
      <w:r w:rsidR="00471E38">
        <w:t xml:space="preserve">, </w:t>
      </w:r>
      <w:del w:id="1441" w:author="Nicholas Didier" w:date="2013-09-09T16:05:00Z">
        <w:r w:rsidDel="00EB6C79">
          <w:delText xml:space="preserve">la </w:delText>
        </w:r>
      </w:del>
      <w:ins w:id="1442" w:author="Nicholas Didier" w:date="2013-09-09T16:05:00Z">
        <w:r w:rsidR="00EB6C79">
          <w:t xml:space="preserve">de </w:t>
        </w:r>
      </w:ins>
      <w:r w:rsidR="00471E38">
        <w:t>Belgique et d</w:t>
      </w:r>
      <w:del w:id="1443" w:author="Nicholas Didier" w:date="2013-09-09T16:05:00Z">
        <w:r w:rsidR="00471E38" w:rsidDel="00EB6C79">
          <w:delText>e l</w:delText>
        </w:r>
      </w:del>
      <w:r w:rsidR="00471E38">
        <w:t xml:space="preserve">’Allemagne. </w:t>
      </w:r>
      <w:r w:rsidR="0098421F">
        <w:t xml:space="preserve">Les trains du réseau </w:t>
      </w:r>
      <w:del w:id="1444" w:author="Nicholas Didier" w:date="2013-09-09T16:05:00Z">
        <w:r w:rsidR="0098421F" w:rsidDel="00EB6C79">
          <w:delText xml:space="preserve">de la </w:delText>
        </w:r>
      </w:del>
      <w:r w:rsidR="0098421F">
        <w:t>CFL au Luxembourg circulent à raison d’un train toutes les 15 minutes depuis Luxembourg-Ville vers Differdange</w:t>
      </w:r>
      <w:r w:rsidR="00D26F29">
        <w:t xml:space="preserve"> (et </w:t>
      </w:r>
      <w:del w:id="1445" w:author="Nicholas Didier" w:date="2013-09-03T16:49:00Z">
        <w:r w:rsidR="00F47566" w:rsidDel="00B2594A">
          <w:delText>inversement</w:delText>
        </w:r>
      </w:del>
      <w:ins w:id="1446" w:author="Nicholas Didier" w:date="2013-09-03T16:49:00Z">
        <w:r w:rsidR="00B2594A">
          <w:t>inversément</w:t>
        </w:r>
      </w:ins>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ins w:id="1447" w:author="Nicholas Didier" w:date="2013-09-09T16:06:00Z">
        <w:r w:rsidR="00EB6C79">
          <w:rPr>
            <w:rFonts w:ascii="Arial" w:hAnsi="Arial" w:cs="Arial"/>
          </w:rPr>
          <w:t>à</w:t>
        </w:r>
      </w:ins>
      <w:del w:id="1448" w:author="Nicholas Didier" w:date="2013-09-09T16:06:00Z">
        <w:r w:rsidR="00F47566" w:rsidDel="00EB6C79">
          <w:delText>avec</w:delText>
        </w:r>
      </w:del>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3147CBB5" w:rsidR="00F47566" w:rsidRDefault="00471E38" w:rsidP="00F47566">
      <w:r>
        <w:t>Les bus assurent également le</w:t>
      </w:r>
      <w:r w:rsidR="00F47566">
        <w:t>s</w:t>
      </w:r>
      <w:r>
        <w:t xml:space="preserve"> trajet</w:t>
      </w:r>
      <w:r w:rsidR="00F47566">
        <w:t>s</w:t>
      </w:r>
      <w:r>
        <w:t xml:space="preserve"> pour l’environnement proche du site (TICE, R</w:t>
      </w:r>
      <w:r w:rsidR="00443C99">
        <w:t xml:space="preserve">GTR) dans la région Sud du pays et il existe plusieurs connections entre le Luxembourg et l’étranger, notamment 7 lignes avec la Belgique, 12 ligne avec la France et 13 ligne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ins w:id="1449" w:author="Nicholas Didier" w:date="2013-09-09T16:07:00Z">
        <w:r w:rsidR="00EB6C79">
          <w:t>s</w:t>
        </w:r>
      </w:ins>
      <w:r w:rsidR="00F47566">
        <w:t xml:space="preserve"> les demi-heures.</w:t>
      </w:r>
    </w:p>
    <w:p w14:paraId="544BC594" w14:textId="77777777" w:rsidR="00492B81" w:rsidRDefault="00471E38" w:rsidP="0098421F">
      <w:r>
        <w:t>Les axes routiers permettent une accessibilité facile en voiture depuis le Luxembourg et l’étranger. Differdange profite de 2 sorties (Niederkorn et Differdange/Soleuvre</w:t>
      </w:r>
      <w:ins w:id="1450" w:author="Nicholas Didier" w:date="2013-09-03T16:53:00Z">
        <w:r w:rsidR="00B2594A">
          <w:t>, situées</w:t>
        </w:r>
      </w:ins>
      <w:ins w:id="1451" w:author="Nicholas Didier" w:date="2013-09-03T16:54:00Z">
        <w:r w:rsidR="00980C07">
          <w:t xml:space="preserve"> à moins de 2km du site du Science Center</w:t>
        </w:r>
      </w:ins>
      <w:r>
        <w:t xml:space="preserve">) sur </w:t>
      </w:r>
      <w:r>
        <w:lastRenderedPageBreak/>
        <w:t>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ins w:id="1452" w:author="Nicholas Didier" w:date="2013-09-03T16:52:00Z">
        <w:r w:rsidR="00B2594A">
          <w:t xml:space="preserve"> </w:t>
        </w:r>
      </w:ins>
    </w:p>
    <w:p w14:paraId="79E7A0C5" w14:textId="77777777" w:rsidR="00C34C0E" w:rsidRDefault="00C34C0E" w:rsidP="00C34C0E">
      <w:r>
        <w:t xml:space="preserve">Ci-dessous une carte du réseau routier du Luxembourg </w:t>
      </w:r>
      <w:r>
        <w:rPr>
          <w:i/>
        </w:rPr>
        <w:t xml:space="preserve">(Source : </w:t>
      </w:r>
      <w:r w:rsidR="00175212">
        <w:fldChar w:fldCharType="begin"/>
      </w:r>
      <w:r w:rsidR="00175212">
        <w:instrText xml:space="preserve"> HYPERLINK "http://www.luxembourg.lu" </w:instrText>
      </w:r>
      <w:r w:rsidR="00175212">
        <w:fldChar w:fldCharType="separate"/>
      </w:r>
      <w:r w:rsidRPr="00790940">
        <w:rPr>
          <w:rStyle w:val="Hyperlink"/>
          <w:i/>
        </w:rPr>
        <w:t>www.luxembourg.lu</w:t>
      </w:r>
      <w:r w:rsidR="00175212">
        <w:rPr>
          <w:rStyle w:val="Hyperlink"/>
          <w:i/>
        </w:rPr>
        <w:fldChar w:fldCharType="end"/>
      </w:r>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1453" w:name="_Toc358732004"/>
      <w:r>
        <w:t xml:space="preserve">Tableau </w:t>
      </w:r>
      <w:fldSimple w:instr=" SEQ Tableau \* ARABIC ">
        <w:r w:rsidR="00D651DF">
          <w:rPr>
            <w:noProof/>
          </w:rPr>
          <w:t>3</w:t>
        </w:r>
      </w:fldSimple>
      <w:r>
        <w:t>: Réseau routier</w:t>
      </w:r>
      <w:r>
        <w:rPr>
          <w:noProof/>
        </w:rPr>
        <w:t xml:space="preserve"> du Luxembourg</w:t>
      </w:r>
      <w:bookmarkEnd w:id="1453"/>
    </w:p>
    <w:p w14:paraId="78081DB3" w14:textId="77777777" w:rsidR="003C4F6B" w:rsidRDefault="003C4F6B" w:rsidP="00C34C0E">
      <w:pPr>
        <w:ind w:firstLine="0"/>
        <w:jc w:val="center"/>
        <w:rPr>
          <w:ins w:id="1454" w:author="Nicholas Didier" w:date="2013-09-09T16:17:00Z"/>
        </w:rPr>
      </w:pPr>
    </w:p>
    <w:p w14:paraId="5EF5E3BB" w14:textId="77777777" w:rsidR="00C34C0E" w:rsidRDefault="00980C07" w:rsidP="00C34C0E">
      <w:pPr>
        <w:ind w:firstLine="0"/>
        <w:jc w:val="center"/>
        <w:rPr>
          <w:ins w:id="1455" w:author="Nicholas Didier" w:date="2013-09-09T16:18:00Z"/>
        </w:rPr>
      </w:pPr>
      <w:r>
        <w:rPr>
          <w:noProof/>
          <w:lang w:val="en-US"/>
        </w:rPr>
        <w:lastRenderedPageBreak/>
        <mc:AlternateContent>
          <mc:Choice Requires="wps">
            <w:drawing>
              <wp:anchor distT="0" distB="0" distL="114300" distR="114300" simplePos="0" relativeHeight="251665408" behindDoc="0" locked="0" layoutInCell="1" allowOverlap="1" wp14:anchorId="1120EF48" wp14:editId="378863F7">
                <wp:simplePos x="0" y="0"/>
                <wp:positionH relativeFrom="column">
                  <wp:posOffset>1600200</wp:posOffset>
                </wp:positionH>
                <wp:positionV relativeFrom="paragraph">
                  <wp:posOffset>4203700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26pt;margin-top:331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" strokecolor="red" strokeweight="3pt">
                <v:stroke endarrow="open"/>
                <v:shadow on="t" opacity="22937f" mv:blur="40000f" origin=",.5" offset="0,23000emu"/>
              </v:shape>
            </w:pict>
          </mc:Fallback>
        </mc:AlternateContent>
      </w:r>
      <w:r w:rsidR="00C34C0E">
        <w:rPr>
          <w:noProof/>
          <w:lang w:val="en-US"/>
        </w:rPr>
        <w:drawing>
          <wp:inline distT="0" distB="0" distL="0" distR="0" wp14:anchorId="066FC729" wp14:editId="09382DDD">
            <wp:extent cx="5238750" cy="581025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14:paraId="09D24073" w14:textId="77777777" w:rsidR="003C4F6B" w:rsidRDefault="003C4F6B" w:rsidP="00C34C0E">
      <w:pPr>
        <w:ind w:firstLine="0"/>
        <w:jc w:val="center"/>
        <w:rPr>
          <w:ins w:id="1456" w:author="Nicholas Didier" w:date="2013-09-09T16:18:00Z"/>
        </w:rPr>
      </w:pPr>
    </w:p>
    <w:p w14:paraId="61FF3B04" w14:textId="6CDA051E" w:rsidR="003C4F6B" w:rsidRDefault="00CE118D" w:rsidP="00C34C0E">
      <w:pPr>
        <w:ind w:firstLine="0"/>
        <w:jc w:val="center"/>
      </w:pPr>
      <w:ins w:id="1457" w:author="Jean Calmes" w:date="2013-10-30T14:11:00Z">
        <w:del w:id="1458" w:author="Nicholas Didier" w:date="2013-11-08T16:50:00Z">
          <w:r w:rsidDel="00750D04">
            <w:rPr>
              <w:rFonts w:ascii="Arial" w:eastAsia="Arial" w:hAnsi="Arial" w:cs="Arial"/>
              <w:color w:val="4A442A" w:themeColor="background2" w:themeShade="40"/>
              <w:szCs w:val="24"/>
            </w:rPr>
            <w:delText>en</w:delText>
          </w:r>
        </w:del>
      </w:ins>
    </w:p>
    <w:p w14:paraId="1A2E549A" w14:textId="77777777" w:rsidR="005B7589" w:rsidRDefault="00A139AC" w:rsidP="005B7589">
      <w:pPr>
        <w:pStyle w:val="Heading2"/>
      </w:pPr>
      <w:bookmarkStart w:id="1459" w:name="_Toc358814632"/>
      <w:r>
        <w:t>4</w:t>
      </w:r>
      <w:r w:rsidR="005B7589">
        <w:t>.2. Analyse concurrentielle</w:t>
      </w:r>
      <w:bookmarkEnd w:id="1459"/>
    </w:p>
    <w:p w14:paraId="7E705F59" w14:textId="499D93FF"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ins w:id="1460" w:author="Nicholas Didier" w:date="2013-09-09T16:28:00Z">
        <w:r w:rsidR="00235F36">
          <w:t xml:space="preserve">ni </w:t>
        </w:r>
      </w:ins>
      <w:r w:rsidR="008B0241">
        <w:t>par l’envergure du P</w:t>
      </w:r>
      <w:r>
        <w:t xml:space="preserve">rojet ni par l’offre proposée. Il existe bien </w:t>
      </w:r>
      <w:del w:id="1461" w:author="Nicholas Didier" w:date="2013-09-03T16:56:00Z">
        <w:r w:rsidDel="00980C07">
          <w:delText xml:space="preserve">évidemment </w:delText>
        </w:r>
      </w:del>
      <w:r>
        <w:t>des petits centres de science et des musées scientifiques, mai</w:t>
      </w:r>
      <w:r w:rsidR="00C45934">
        <w:t xml:space="preserve">s qui diffèrent par le concept et par conséquence ne </w:t>
      </w:r>
      <w:del w:id="1462" w:author="Nicholas Didier" w:date="2013-09-09T16:29:00Z">
        <w:r w:rsidR="00C45934" w:rsidDel="00235F36">
          <w:delText xml:space="preserve">concurrent </w:delText>
        </w:r>
      </w:del>
      <w:ins w:id="1463" w:author="Nicholas Didier" w:date="2013-09-09T16:29:00Z">
        <w:r w:rsidR="00235F36">
          <w:t xml:space="preserve">concurrencent </w:t>
        </w:r>
      </w:ins>
      <w:r w:rsidR="00C45934">
        <w:t>pas sur le marché des Science Center proprement dits.</w:t>
      </w:r>
    </w:p>
    <w:p w14:paraId="3806DD82" w14:textId="1645D5EC" w:rsidR="005F2943" w:rsidRDefault="005F2943" w:rsidP="005F2943">
      <w:r>
        <w:lastRenderedPageBreak/>
        <w:t>Technopolis à M</w:t>
      </w:r>
      <w:r w:rsidR="00F30518">
        <w:t>alines</w:t>
      </w:r>
      <w:ins w:id="1464" w:author="Nicholas Didier" w:date="2013-09-09T16:29:00Z">
        <w:r w:rsidR="00235F36">
          <w:t xml:space="preserve"> (Mechelen)</w:t>
        </w:r>
      </w:ins>
      <w:r>
        <w:t xml:space="preserve"> </w:t>
      </w:r>
      <w:del w:id="1465" w:author="Nicholas Didier" w:date="2013-09-09T16:29:00Z">
        <w:r w:rsidDel="00235F36">
          <w:delText xml:space="preserve">en Belgique </w:delText>
        </w:r>
      </w:del>
      <w:r>
        <w:t xml:space="preserve">près de Bruxelles est un Science Center qui pourrait </w:t>
      </w:r>
      <w:ins w:id="1466" w:author="Nicholas Didier" w:date="2013-09-09T16:31:00Z">
        <w:r w:rsidR="00235F36">
          <w:t>th</w:t>
        </w:r>
        <w:r w:rsidR="00235F36">
          <w:rPr>
            <w:rFonts w:ascii="Arial" w:hAnsi="Arial" w:cs="Arial"/>
          </w:rPr>
          <w:t>é</w:t>
        </w:r>
        <w:r w:rsidR="00235F36">
          <w:t xml:space="preserve">oriquement </w:t>
        </w:r>
      </w:ins>
      <w:r>
        <w:t xml:space="preserve">entrer en concurrence directe avec le </w:t>
      </w:r>
      <w:del w:id="1467" w:author="Nicholas Didier" w:date="2013-09-09T16:31:00Z">
        <w:r w:rsidDel="00235F36">
          <w:delText xml:space="preserve">projet </w:delText>
        </w:r>
      </w:del>
      <w:ins w:id="1468" w:author="Nicholas Didier" w:date="2013-09-09T16:31:00Z">
        <w:r w:rsidR="00235F36">
          <w:t xml:space="preserve">Projet </w:t>
        </w:r>
      </w:ins>
      <w:del w:id="1469" w:author="Nicholas Didier" w:date="2013-09-09T16:32:00Z">
        <w:r w:rsidDel="00235F36">
          <w:delText>en vue pour</w:delText>
        </w:r>
      </w:del>
      <w:ins w:id="1470" w:author="Nicholas Didier" w:date="2013-09-09T16:32:00Z">
        <w:r w:rsidR="00235F36">
          <w:t>de</w:t>
        </w:r>
      </w:ins>
      <w:r>
        <w:t xml:space="preserve"> Differdange, il représente une offre et des stations d’expérimentation intéressantes et se trouve </w:t>
      </w:r>
      <w:ins w:id="1471" w:author="Nicholas Didier" w:date="2013-09-09T16:33:00Z">
        <w:r w:rsidR="00235F36">
          <w:rPr>
            <w:rFonts w:ascii="Arial" w:hAnsi="Arial" w:cs="Arial"/>
          </w:rPr>
          <w:t>à la</w:t>
        </w:r>
        <w:r w:rsidR="00235F36">
          <w:t xml:space="preserve"> p</w:t>
        </w:r>
      </w:ins>
      <w:r>
        <w:t>é</w:t>
      </w:r>
      <w:ins w:id="1472" w:author="Nicholas Didier" w:date="2013-09-09T16:33:00Z">
        <w:r w:rsidR="00235F36">
          <w:t>riph</w:t>
        </w:r>
        <w:r w:rsidR="00235F36">
          <w:rPr>
            <w:rFonts w:ascii="Arial" w:hAnsi="Arial" w:cs="Arial"/>
          </w:rPr>
          <w:t>é</w:t>
        </w:r>
        <w:r w:rsidR="00235F36">
          <w:t>rie de la zone de chalandise de Differdange</w:t>
        </w:r>
      </w:ins>
      <w:ins w:id="1473" w:author="Nicholas Didier" w:date="2013-09-09T16:34:00Z">
        <w:r w:rsidR="00235F36">
          <w:t xml:space="preserve">. </w:t>
        </w:r>
      </w:ins>
      <w:del w:id="1474" w:author="Nicholas Didier" w:date="2013-09-09T16:34:00Z">
        <w:r w:rsidDel="00235F36">
          <w:delText xml:space="preserve">galement à proximité du Luxembourg. </w:delText>
        </w:r>
        <w:r w:rsidR="0005751F" w:rsidDel="00235F36">
          <w:delText xml:space="preserve">Le Science Center se </w:delText>
        </w:r>
        <w:r w:rsidR="00C45934" w:rsidDel="00235F36">
          <w:delText>situe</w:delText>
        </w:r>
        <w:r w:rsidR="0005751F" w:rsidDel="00235F36">
          <w:delText xml:space="preserve"> à la périphérie de Bruxelles, </w:delText>
        </w:r>
      </w:del>
      <w:r w:rsidR="0005751F">
        <w:t xml:space="preserve">Malines est un </w:t>
      </w:r>
      <w:del w:id="1475" w:author="Jean Calmes" w:date="2013-10-30T14:12:00Z">
        <w:r w:rsidR="0005751F" w:rsidDel="00CE118D">
          <w:delText>petit village</w:delText>
        </w:r>
      </w:del>
      <w:ins w:id="1476" w:author="Jean Calmes" w:date="2013-10-30T14:12:00Z">
        <w:r w:rsidR="00CE118D">
          <w:t>petite ville</w:t>
        </w:r>
      </w:ins>
      <w:r w:rsidR="0005751F">
        <w:t xml:space="preserve"> flamand</w:t>
      </w:r>
      <w:ins w:id="1477" w:author="Jean Calmes" w:date="2013-10-30T14:12:00Z">
        <w:r w:rsidR="00CE118D">
          <w:t>e</w:t>
        </w:r>
      </w:ins>
      <w:r w:rsidR="0005751F">
        <w:t xml:space="preserve"> </w:t>
      </w:r>
      <w:del w:id="1478" w:author="Nicholas Didier" w:date="2013-09-09T16:34:00Z">
        <w:r w:rsidR="0005751F" w:rsidDel="00235F36">
          <w:delText>(Mechelen en flamand)</w:delText>
        </w:r>
        <w:r w:rsidR="00C45934" w:rsidDel="00235F36">
          <w:delText xml:space="preserve"> </w:delText>
        </w:r>
      </w:del>
      <w:r w:rsidR="00C45934">
        <w:t>qui est également inscrit</w:t>
      </w:r>
      <w:ins w:id="1479" w:author="Jean Calmes" w:date="2013-10-30T14:12:00Z">
        <w:r w:rsidR="007C1DE1">
          <w:t>e</w:t>
        </w:r>
      </w:ins>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ins w:id="1480" w:author="Nicholas Didier" w:date="2013-09-09T16:35:00Z">
        <w:r w:rsidR="00235F36">
          <w:t>,</w:t>
        </w:r>
      </w:ins>
      <w:r w:rsidR="00C45934">
        <w:t xml:space="preserve"> malgré son succès est introuvable</w:t>
      </w:r>
      <w:del w:id="1481" w:author="Nicholas Didier" w:date="2013-09-09T16:35:00Z">
        <w:r w:rsidR="00C45934" w:rsidDel="00235F36">
          <w:delText xml:space="preserve">, </w:delText>
        </w:r>
      </w:del>
      <w:ins w:id="1482" w:author="Nicholas Didier" w:date="2013-09-09T16:35:00Z">
        <w:r w:rsidR="00235F36">
          <w:t xml:space="preserve"> : </w:t>
        </w:r>
      </w:ins>
      <w:r w:rsidR="00C45934">
        <w:t>aucune rubrique du site ne mentionne le Science Center</w:t>
      </w:r>
      <w:del w:id="1483" w:author="Nicholas Didier" w:date="2013-09-09T16:36:00Z">
        <w:r w:rsidR="00C45934" w:rsidDel="00235F36">
          <w:delText>.</w:delText>
        </w:r>
        <w:r w:rsidR="0005751F" w:rsidDel="00235F36">
          <w:delText xml:space="preserve"> </w:delText>
        </w:r>
      </w:del>
      <w:ins w:id="1484" w:author="Nicholas Didier" w:date="2013-09-09T16:36:00Z">
        <w:r w:rsidR="00235F36">
          <w:t xml:space="preserve"> ! </w:t>
        </w:r>
      </w:ins>
      <w:r>
        <w:t xml:space="preserve">Le nombre de visiteurs (plus de 200.000) témoigne </w:t>
      </w:r>
      <w:r w:rsidR="00C45934">
        <w:t xml:space="preserve">néanmoins </w:t>
      </w:r>
      <w:del w:id="1485" w:author="Nicholas Didier" w:date="2013-09-09T16:36:00Z">
        <w:r w:rsidDel="00235F36">
          <w:delText xml:space="preserve">du </w:delText>
        </w:r>
      </w:del>
      <w:ins w:id="1486" w:author="Nicholas Didier" w:date="2013-09-09T16:36:00Z">
        <w:r w:rsidR="00235F36">
          <w:t xml:space="preserve">de son </w:t>
        </w:r>
      </w:ins>
      <w:r>
        <w:t xml:space="preserve">succès </w:t>
      </w:r>
      <w:del w:id="1487" w:author="Nicholas Didier" w:date="2013-09-09T16:36:00Z">
        <w:r w:rsidDel="00235F36">
          <w:delText>du Science Center</w:delText>
        </w:r>
        <w:r w:rsidR="0005751F" w:rsidDel="00235F36">
          <w:delText xml:space="preserve"> </w:delText>
        </w:r>
      </w:del>
      <w:r w:rsidR="0005751F">
        <w:t xml:space="preserve">et de nombreuses critiques positives sur le site internet de </w:t>
      </w:r>
      <w:del w:id="1488" w:author="Nicholas Didier" w:date="2013-09-09T16:36:00Z">
        <w:r w:rsidR="0005751F" w:rsidDel="00235F36">
          <w:delText xml:space="preserve">tripadvisor </w:delText>
        </w:r>
      </w:del>
      <w:ins w:id="1489" w:author="Nicholas Didier" w:date="2013-09-09T16:36:00Z">
        <w:r w:rsidR="00235F36">
          <w:t xml:space="preserve">TripAdvisor </w:t>
        </w:r>
      </w:ins>
      <w:r w:rsidR="0005751F">
        <w:t>laissent entrevoir que la clientèle est convaincue. Le centre est e</w:t>
      </w:r>
      <w:r w:rsidR="00123142">
        <w:t xml:space="preserve">ntièrement neuf, dans le sens où </w:t>
      </w:r>
      <w:del w:id="1490" w:author="Nicholas Didier" w:date="2013-09-03T16:59:00Z">
        <w:r w:rsidR="00123142" w:rsidDel="00980C07">
          <w:delText xml:space="preserve">ce </w:delText>
        </w:r>
      </w:del>
      <w:ins w:id="1491" w:author="Nicholas Didier" w:date="2013-09-03T16:59:00Z">
        <w:r w:rsidR="00980C07">
          <w:t>il ne r</w:t>
        </w:r>
      </w:ins>
      <w:ins w:id="1492" w:author="Nicholas Didier" w:date="2013-09-03T17:00:00Z">
        <w:r w:rsidR="00980C07">
          <w:t>é</w:t>
        </w:r>
      </w:ins>
      <w:ins w:id="1493" w:author="Nicholas Didier" w:date="2013-09-03T16:59:00Z">
        <w:r w:rsidR="00980C07">
          <w:t>sulte</w:t>
        </w:r>
      </w:ins>
      <w:ins w:id="1494" w:author="Nicholas Didier" w:date="2013-09-03T17:00:00Z">
        <w:r w:rsidR="00980C07">
          <w:t xml:space="preserve"> pas d’une </w:t>
        </w:r>
      </w:ins>
      <w:ins w:id="1495" w:author="Nicholas Didier" w:date="2013-09-09T16:37:00Z">
        <w:r w:rsidR="00743FE8">
          <w:t>reconversion</w:t>
        </w:r>
      </w:ins>
      <w:ins w:id="1496" w:author="Nicholas Didier" w:date="2013-09-03T17:00:00Z">
        <w:r w:rsidR="00980C07">
          <w:t xml:space="preserve"> d</w:t>
        </w:r>
      </w:ins>
      <w:ins w:id="1497" w:author="Nicholas Didier" w:date="2013-09-03T17:01:00Z">
        <w:r w:rsidR="00980C07">
          <w:t>’</w:t>
        </w:r>
      </w:ins>
      <w:del w:id="1498" w:author="Nicholas Didier" w:date="2013-09-03T17:01:00Z">
        <w:r w:rsidR="00123142" w:rsidDel="00980C07">
          <w:delText xml:space="preserve">n’était pas </w:delText>
        </w:r>
      </w:del>
      <w:r w:rsidR="00123142">
        <w:t xml:space="preserve">un autre musée </w:t>
      </w:r>
      <w:del w:id="1499" w:author="Nicholas Didier" w:date="2013-09-03T17:01:00Z">
        <w:r w:rsidR="00123142" w:rsidDel="00980C07">
          <w:delText xml:space="preserve">avant </w:delText>
        </w:r>
      </w:del>
      <w:r w:rsidR="00123142">
        <w:t xml:space="preserve">ou </w:t>
      </w:r>
      <w:ins w:id="1500" w:author="Nicholas Didier" w:date="2013-09-03T17:01:00Z">
        <w:r w:rsidR="00980C07">
          <w:t>d’</w:t>
        </w:r>
      </w:ins>
      <w:r w:rsidR="00123142">
        <w:t xml:space="preserve">une autre attraction, mais il a été créé </w:t>
      </w:r>
      <w:del w:id="1501" w:author="Nicholas Didier" w:date="2013-09-03T16:59:00Z">
        <w:r w:rsidR="00123142" w:rsidDel="00980C07">
          <w:delText>à partir de rien</w:delText>
        </w:r>
      </w:del>
      <w:ins w:id="1502" w:author="Nicholas Didier" w:date="2013-09-03T16:59:00Z">
        <w:r w:rsidR="00980C07">
          <w:t>« ex nihilo »</w:t>
        </w:r>
      </w:ins>
      <w:r w:rsidR="00123142">
        <w:t xml:space="preserve"> en 2001. Les stations d’expérimentations se trouvent sur deux étages</w:t>
      </w:r>
      <w:del w:id="1503" w:author="Nicholas Didier" w:date="2013-09-09T19:02:00Z">
        <w:r w:rsidR="00123142" w:rsidDel="00B54CB8">
          <w:delText xml:space="preserve">, </w:delText>
        </w:r>
      </w:del>
      <w:ins w:id="1504" w:author="Nicholas Didier" w:date="2013-09-09T19:02:00Z">
        <w:r w:rsidR="00B54CB8">
          <w:t>.</w:t>
        </w:r>
        <w:r w:rsidR="00B54CB8" w:rsidRPr="00B54CB8">
          <w:t xml:space="preserve"> </w:t>
        </w:r>
        <w:r w:rsidR="00B54CB8">
          <w:t>Un restaurant self-service</w:t>
        </w:r>
      </w:ins>
      <w:ins w:id="1505" w:author="Nicholas Didier" w:date="2013-09-09T19:03:00Z">
        <w:r w:rsidR="00B54CB8">
          <w:t xml:space="preserve"> au milieu du b</w:t>
        </w:r>
        <w:r w:rsidR="00B54CB8">
          <w:rPr>
            <w:rFonts w:ascii="Arial" w:hAnsi="Arial"/>
          </w:rPr>
          <w:t>â</w:t>
        </w:r>
        <w:r w:rsidR="00B54CB8">
          <w:t>timent ainsi qu</w:t>
        </w:r>
      </w:ins>
      <w:ins w:id="1506" w:author="Nicholas Didier" w:date="2013-09-09T19:04:00Z">
        <w:r w:rsidR="00B54CB8">
          <w:t>’un parking gratuit à l’extérieur</w:t>
        </w:r>
      </w:ins>
      <w:ins w:id="1507" w:author="Nicholas Didier" w:date="2013-09-09T19:02:00Z">
        <w:r w:rsidR="00B54CB8">
          <w:t xml:space="preserve"> </w:t>
        </w:r>
      </w:ins>
      <w:ins w:id="1508" w:author="Nicholas Didier" w:date="2013-09-09T19:04:00Z">
        <w:r w:rsidR="00B54CB8">
          <w:t xml:space="preserve">sont </w:t>
        </w:r>
      </w:ins>
      <w:r w:rsidR="00123142">
        <w:t>à disposition des clients</w:t>
      </w:r>
      <w:ins w:id="1509" w:author="Nicholas Didier" w:date="2013-09-09T19:06:00Z">
        <w:r w:rsidR="00B54CB8">
          <w:t>.</w:t>
        </w:r>
      </w:ins>
      <w:r w:rsidR="00123142">
        <w:t xml:space="preserve"> </w:t>
      </w:r>
      <w:del w:id="1510" w:author="Nicholas Didier" w:date="2013-09-09T19:06:00Z">
        <w:r w:rsidR="00123142" w:rsidDel="00B54CB8">
          <w:delText xml:space="preserve">est également </w:delText>
        </w:r>
      </w:del>
      <w:del w:id="1511" w:author="Nicholas Didier" w:date="2013-09-09T19:02:00Z">
        <w:r w:rsidR="00123142" w:rsidDel="00B54CB8">
          <w:delText xml:space="preserve">un restaurant self-service </w:delText>
        </w:r>
      </w:del>
      <w:del w:id="1512" w:author="Nicholas Didier" w:date="2013-09-09T19:06:00Z">
        <w:r w:rsidR="00123142" w:rsidDel="00B54CB8">
          <w:delText>dans le centre et un</w:delText>
        </w:r>
      </w:del>
      <w:del w:id="1513" w:author="Nicholas Didier" w:date="2013-09-09T19:04:00Z">
        <w:r w:rsidR="00123142" w:rsidDel="00B54CB8">
          <w:delText xml:space="preserve"> parking gratuit à l’extérieur</w:delText>
        </w:r>
      </w:del>
      <w:del w:id="1514" w:author="Nicholas Didier" w:date="2013-09-09T19:06:00Z">
        <w:r w:rsidR="00123142" w:rsidDel="00B54CB8">
          <w:delText xml:space="preserve">. </w:delText>
        </w:r>
      </w:del>
      <w:r w:rsidR="00123142">
        <w:t xml:space="preserve">Technopolis </w:t>
      </w:r>
      <w:del w:id="1515" w:author="Nicholas Didier" w:date="2013-09-09T19:08:00Z">
        <w:r w:rsidR="00123142" w:rsidDel="00B54CB8">
          <w:delText xml:space="preserve">prévoit </w:delText>
        </w:r>
      </w:del>
      <w:ins w:id="1516" w:author="Nicholas Didier" w:date="2013-09-09T19:08:00Z">
        <w:r w:rsidR="00B54CB8">
          <w:t xml:space="preserve">offre </w:t>
        </w:r>
      </w:ins>
      <w:r w:rsidR="00123142">
        <w:t xml:space="preserve">un espace spécial pour les petits enfants séparé des autres stations d’expérimentations. Le Science Center propose beaucoup de stations intéressantes atour 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ins w:id="1517" w:author="Nicholas Didier" w:date="2013-09-09T19:12:00Z">
        <w:r w:rsidR="00B54CB8">
          <w:t>, financ</w:t>
        </w:r>
        <w:r w:rsidR="00B54CB8">
          <w:rPr>
            <w:rFonts w:ascii="Arial" w:hAnsi="Arial"/>
          </w:rPr>
          <w:t>é</w:t>
        </w:r>
        <w:r w:rsidR="00B54CB8">
          <w:t xml:space="preserve"> par le Gouvernement de la R</w:t>
        </w:r>
      </w:ins>
      <w:ins w:id="1518" w:author="Nicholas Didier" w:date="2013-09-09T19:13:00Z">
        <w:r w:rsidR="00B54CB8">
          <w:rPr>
            <w:rFonts w:ascii="Arial" w:hAnsi="Arial"/>
          </w:rPr>
          <w:t>é</w:t>
        </w:r>
      </w:ins>
      <w:ins w:id="1519" w:author="Nicholas Didier" w:date="2013-09-09T19:12:00Z">
        <w:r w:rsidR="00B54CB8">
          <w:t>gion</w:t>
        </w:r>
      </w:ins>
      <w:ins w:id="1520" w:author="Nicholas Didier" w:date="2013-09-09T19:13:00Z">
        <w:r w:rsidR="00B54CB8">
          <w:t xml:space="preserve"> flammande</w:t>
        </w:r>
      </w:ins>
      <w:ins w:id="1521" w:author="Nicholas Didier" w:date="2013-09-09T19:12:00Z">
        <w:r w:rsidR="00B54CB8">
          <w:t xml:space="preserve"> </w:t>
        </w:r>
      </w:ins>
      <w:r>
        <w:t xml:space="preserve"> est très orienté vers la clientèle flamande. </w:t>
      </w:r>
      <w:r w:rsidR="008B0241">
        <w:t>Pendant notre visite, nous avons constaté que l</w:t>
      </w:r>
      <w:r>
        <w:t>es explications</w:t>
      </w:r>
      <w:ins w:id="1522" w:author="Jean Calmes" w:date="2013-10-30T14:13:00Z">
        <w:r w:rsidR="007C1DE1">
          <w:t xml:space="preserve"> et</w:t>
        </w:r>
      </w:ins>
      <w:del w:id="1523" w:author="Jean Calmes" w:date="2013-10-30T14:13:00Z">
        <w:r w:rsidDel="007C1DE1">
          <w:delText>,</w:delText>
        </w:r>
      </w:del>
      <w:r>
        <w:t xml:space="preserve"> annonces dans le musée sont presque exclusivement en flamand et très peu de </w:t>
      </w:r>
      <w:ins w:id="1524" w:author="Nicholas Didier" w:date="2013-09-09T19:13:00Z">
        <w:r w:rsidR="00B54CB8">
          <w:t xml:space="preserve">Wallons ou autres </w:t>
        </w:r>
      </w:ins>
      <w:r>
        <w:t xml:space="preserve">clients francophones </w:t>
      </w:r>
      <w:del w:id="1525" w:author="Nicholas Didier" w:date="2013-09-09T19:14:00Z">
        <w:r w:rsidDel="00B54CB8">
          <w:delText xml:space="preserve">dont justement les </w:delText>
        </w:r>
      </w:del>
      <w:del w:id="1526" w:author="Nicholas Didier" w:date="2013-09-09T19:13:00Z">
        <w:r w:rsidDel="00B54CB8">
          <w:delText xml:space="preserve">Wallons </w:delText>
        </w:r>
      </w:del>
      <w:r>
        <w:t xml:space="preserve">visitent le </w:t>
      </w:r>
      <w:del w:id="1527" w:author="Nicholas Didier" w:date="2013-09-09T19:14:00Z">
        <w:r w:rsidDel="00B54CB8">
          <w:delText>musée</w:delText>
        </w:r>
      </w:del>
      <w:ins w:id="1528" w:author="Nicholas Didier" w:date="2013-09-09T19:14:00Z">
        <w:r w:rsidR="00B54CB8">
          <w:t>centre</w:t>
        </w:r>
      </w:ins>
      <w:r>
        <w:t xml:space="preserve">. </w:t>
      </w:r>
      <w:r w:rsidR="008B0241">
        <w:t>Le</w:t>
      </w:r>
      <w:r>
        <w:t xml:space="preserve"> marché francophone de la Belgique qui est dans notre zone de </w:t>
      </w:r>
      <w:ins w:id="1529" w:author="Nicholas Didier" w:date="2013-09-09T19:14:00Z">
        <w:r w:rsidR="00B54CB8">
          <w:t xml:space="preserve">chalandise de </w:t>
        </w:r>
      </w:ins>
      <w:r>
        <w:t>visiteurs potentiels n’est donc pas visé par Technopolis, même au contraire.</w:t>
      </w:r>
    </w:p>
    <w:p w14:paraId="7A6C8795" w14:textId="03034491" w:rsidR="003036A7" w:rsidRDefault="00B54CB8" w:rsidP="00295855">
      <w:pPr>
        <w:rPr>
          <w:ins w:id="1530" w:author="Nicholas Didier" w:date="2013-09-09T19:27:00Z"/>
        </w:rPr>
      </w:pPr>
      <w:ins w:id="1531" w:author="Nicholas Didier" w:date="2013-09-09T19:16:00Z">
        <w:r>
          <w:t>L’Experimenta à Heilbronn (D) est u</w:t>
        </w:r>
      </w:ins>
      <w:ins w:id="1532" w:author="Nicholas Didier" w:date="2013-09-03T17:03:00Z">
        <w:r w:rsidR="00980C07">
          <w:t xml:space="preserve">n </w:t>
        </w:r>
      </w:ins>
      <w:del w:id="1533" w:author="Nicholas Didier" w:date="2013-09-03T17:03:00Z">
        <w:r w:rsidR="003036A7" w:rsidDel="00980C07">
          <w:delText xml:space="preserve">Autre </w:delText>
        </w:r>
      </w:del>
      <w:ins w:id="1534" w:author="Nicholas Didier" w:date="2013-09-03T17:03:00Z">
        <w:r w:rsidR="00980C07">
          <w:t xml:space="preserve">autre </w:t>
        </w:r>
      </w:ins>
      <w:r w:rsidR="003036A7">
        <w:t xml:space="preserve">Science Center qui </w:t>
      </w:r>
      <w:ins w:id="1535" w:author="Nicholas Didier" w:date="2013-09-09T19:16:00Z">
        <w:r>
          <w:t xml:space="preserve">par sa distance </w:t>
        </w:r>
      </w:ins>
      <w:del w:id="1536" w:author="Nicholas Didier" w:date="2013-09-09T19:16:00Z">
        <w:r w:rsidR="003036A7" w:rsidDel="00B54CB8">
          <w:delText xml:space="preserve">se trouve à une distance </w:delText>
        </w:r>
      </w:del>
      <w:r w:rsidR="003036A7">
        <w:t xml:space="preserve">de 300km </w:t>
      </w:r>
      <w:del w:id="1537" w:author="Nicholas Didier" w:date="2013-09-09T19:17:00Z">
        <w:r w:rsidR="003036A7" w:rsidDel="00B54CB8">
          <w:delText xml:space="preserve">et </w:delText>
        </w:r>
        <w:r w:rsidR="008B0241" w:rsidDel="00B54CB8">
          <w:delText>dont</w:delText>
        </w:r>
      </w:del>
      <w:ins w:id="1538" w:author="Nicholas Didier" w:date="2013-09-09T19:17:00Z">
        <w:r>
          <w:t>peut couper dans</w:t>
        </w:r>
      </w:ins>
      <w:r w:rsidR="008B0241">
        <w:t xml:space="preserve"> la</w:t>
      </w:r>
      <w:r w:rsidR="003036A7">
        <w:t xml:space="preserve"> zone de chalandise </w:t>
      </w:r>
      <w:del w:id="1539" w:author="Nicholas Didier" w:date="2013-09-09T19:17:00Z">
        <w:r w:rsidR="008B0241" w:rsidDel="00B54CB8">
          <w:delText>peut</w:delText>
        </w:r>
        <w:r w:rsidR="003036A7" w:rsidDel="00B54CB8">
          <w:delText xml:space="preserve"> coupe</w:delText>
        </w:r>
        <w:r w:rsidR="008B0241" w:rsidDel="00B54CB8">
          <w:delText>r</w:delText>
        </w:r>
        <w:r w:rsidR="003036A7" w:rsidDel="00B54CB8">
          <w:delText xml:space="preserve"> celle </w:delText>
        </w:r>
      </w:del>
      <w:r w:rsidR="003036A7">
        <w:t>de Differdange</w:t>
      </w:r>
      <w:r w:rsidR="008B0241">
        <w:t xml:space="preserve"> sur le marché allemand</w:t>
      </w:r>
      <w:ins w:id="1540" w:author="Nicholas Didier" w:date="2013-09-09T19:17:00Z">
        <w:r>
          <w:t>.</w:t>
        </w:r>
      </w:ins>
      <w:r w:rsidR="003036A7">
        <w:t xml:space="preserve"> </w:t>
      </w:r>
      <w:del w:id="1541" w:author="Nicholas Didier" w:date="2013-09-09T19:17:00Z">
        <w:r w:rsidR="003036A7" w:rsidDel="00B54CB8">
          <w:delText xml:space="preserve">est </w:delText>
        </w:r>
      </w:del>
      <w:del w:id="1542" w:author="Nicholas Didier" w:date="2013-09-09T19:15:00Z">
        <w:r w:rsidR="003036A7" w:rsidDel="00B54CB8">
          <w:delText xml:space="preserve">l’Experimenta à Heilbronn (DE). </w:delText>
        </w:r>
      </w:del>
      <w:r w:rsidR="003036A7">
        <w:t xml:space="preserve">Ce </w:t>
      </w:r>
      <w:del w:id="1543" w:author="Nicholas Didier" w:date="2013-09-09T19:17:00Z">
        <w:r w:rsidR="003036A7" w:rsidDel="00B54CB8">
          <w:delText xml:space="preserve">musée </w:delText>
        </w:r>
      </w:del>
      <w:ins w:id="1544" w:author="Nicholas Didier" w:date="2013-09-09T19:17:00Z">
        <w:r>
          <w:t>centre</w:t>
        </w:r>
      </w:ins>
      <w:ins w:id="1545" w:author="Nicholas Didier" w:date="2013-09-09T19:18:00Z">
        <w:r>
          <w:t xml:space="preserve"> </w:t>
        </w:r>
      </w:ins>
      <w:r w:rsidR="003036A7">
        <w:t>accueille aux alentours des 100.000 visiteurs par an</w:t>
      </w:r>
      <w:del w:id="1546" w:author="Nicholas Didier" w:date="2013-09-09T19:18:00Z">
        <w:r w:rsidR="003036A7" w:rsidDel="00B54CB8">
          <w:delText xml:space="preserve">, </w:delText>
        </w:r>
      </w:del>
      <w:ins w:id="1547" w:author="Nicholas Didier" w:date="2013-09-09T19:18:00Z">
        <w:r>
          <w:t xml:space="preserve">. </w:t>
        </w:r>
      </w:ins>
      <w:del w:id="1548" w:author="Nicholas Didier" w:date="2013-09-09T19:18:00Z">
        <w:r w:rsidR="003036A7" w:rsidDel="00B54CB8">
          <w:delText xml:space="preserve">il </w:delText>
        </w:r>
      </w:del>
      <w:ins w:id="1549" w:author="Nicholas Didier" w:date="2013-09-09T19:18:00Z">
        <w:r>
          <w:t xml:space="preserve">Il </w:t>
        </w:r>
      </w:ins>
      <w:r w:rsidR="003036A7">
        <w:t xml:space="preserve">est plus petit que le Projet </w:t>
      </w:r>
      <w:del w:id="1550" w:author="Nicholas Didier" w:date="2013-09-09T19:18:00Z">
        <w:r w:rsidR="003036A7" w:rsidDel="00B54CB8">
          <w:delText>envisagé à</w:delText>
        </w:r>
      </w:del>
      <w:ins w:id="1551" w:author="Nicholas Didier" w:date="2013-09-09T19:18:00Z">
        <w:r>
          <w:t>de</w:t>
        </w:r>
      </w:ins>
      <w:r w:rsidR="003036A7">
        <w:t xml:space="preserve"> Differdange. </w:t>
      </w:r>
      <w:r w:rsidR="0005751F">
        <w:t xml:space="preserve">Le centre se situe dans un joli cadre, non loin du centre-ville et de la gare ferroviaire de Heilbronn. Il a </w:t>
      </w:r>
      <w:del w:id="1552" w:author="Nicholas Didier" w:date="2013-09-03T17:04:00Z">
        <w:r w:rsidR="0005751F" w:rsidDel="00980C07">
          <w:delText xml:space="preserve">récemment </w:delText>
        </w:r>
      </w:del>
      <w:r w:rsidR="0005751F">
        <w:t xml:space="preserve">ouvert ses portes en 2009 et se </w:t>
      </w:r>
      <w:r w:rsidR="0005751F">
        <w:lastRenderedPageBreak/>
        <w:t>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ins w:id="1553" w:author="Nicholas Didier" w:date="2013-09-09T19:20:00Z">
        <w:r>
          <w:t xml:space="preserve">retenues </w:t>
        </w:r>
      </w:ins>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w:t>
      </w:r>
      <w:del w:id="1554" w:author="Nicholas Didier" w:date="2013-09-03T17:05:00Z">
        <w:r w:rsidR="00F20100" w:rsidDel="00C9097F">
          <w:delText>s</w:delText>
        </w:r>
      </w:del>
      <w:r w:rsidR="00F20100">
        <w:t xml:space="preserve"> pas réellement </w:t>
      </w:r>
      <w:del w:id="1555" w:author="Nicholas Didier" w:date="2013-09-09T19:21:00Z">
        <w:r w:rsidR="00F20100" w:rsidDel="00B54CB8">
          <w:delText xml:space="preserve">un </w:delText>
        </w:r>
      </w:del>
      <w:ins w:id="1556" w:author="Nicholas Didier" w:date="2013-09-09T19:21:00Z">
        <w:r>
          <w:t xml:space="preserve">de </w:t>
        </w:r>
      </w:ins>
      <w:r w:rsidR="00F20100">
        <w:t>concept bien défini</w:t>
      </w:r>
      <w:del w:id="1557" w:author="Nicholas Didier" w:date="2013-09-09T19:21:00Z">
        <w:r w:rsidR="00F20100" w:rsidDel="00B54CB8">
          <w:delText xml:space="preserve">, </w:delText>
        </w:r>
      </w:del>
      <w:ins w:id="1558" w:author="Nicholas Didier" w:date="2013-09-09T19:21:00Z">
        <w:r>
          <w:t xml:space="preserve"> ou </w:t>
        </w:r>
      </w:ins>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del w:id="1559" w:author="Nicholas Didier" w:date="2013-09-09T19:23:00Z">
        <w:r w:rsidR="003036A7" w:rsidDel="003B0303">
          <w:delText xml:space="preserve">le </w:delText>
        </w:r>
      </w:del>
      <w:ins w:id="1560" w:author="Nicholas Didier" w:date="2013-09-09T19:23:00Z">
        <w:r w:rsidR="003B0303">
          <w:t xml:space="preserve">la communication </w:t>
        </w:r>
      </w:ins>
      <w:del w:id="1561" w:author="Nicholas Didier" w:date="2013-09-09T19:23:00Z">
        <w:r w:rsidR="003036A7" w:rsidDel="003B0303">
          <w:delText xml:space="preserve">centre </w:delText>
        </w:r>
      </w:del>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del w:id="1562" w:author="Nicholas Didier" w:date="2013-09-09T19:24:00Z">
        <w:r w:rsidR="003036A7" w:rsidDel="003B0303">
          <w:delText xml:space="preserve">les </w:delText>
        </w:r>
      </w:del>
      <w:ins w:id="1563" w:author="Nicholas Didier" w:date="2013-09-09T19:24:00Z">
        <w:r w:rsidR="003B0303">
          <w:t>l’</w:t>
        </w:r>
      </w:ins>
      <w:r w:rsidR="003036A7">
        <w:t>entret</w:t>
      </w:r>
      <w:del w:id="1564" w:author="Nicholas Didier" w:date="2013-09-09T19:24:00Z">
        <w:r w:rsidR="003036A7" w:rsidDel="003B0303">
          <w:delText>enir</w:delText>
        </w:r>
      </w:del>
      <w:ins w:id="1565" w:author="Nicholas Didier" w:date="2013-09-09T19:24:00Z">
        <w:r w:rsidR="003B0303">
          <w:t>ien</w:t>
        </w:r>
      </w:ins>
      <w:r w:rsidR="003036A7">
        <w:t xml:space="preserve"> et </w:t>
      </w:r>
      <w:ins w:id="1566" w:author="Nicholas Didier" w:date="2013-09-09T19:24:00Z">
        <w:r w:rsidR="003B0303">
          <w:t xml:space="preserve">les </w:t>
        </w:r>
      </w:ins>
      <w:del w:id="1567" w:author="Nicholas Didier" w:date="2013-09-09T19:24:00Z">
        <w:r w:rsidR="003036A7" w:rsidDel="003B0303">
          <w:delText>réparer</w:delText>
        </w:r>
        <w:r w:rsidR="0005751F" w:rsidDel="003B0303">
          <w:delText xml:space="preserve"> </w:delText>
        </w:r>
      </w:del>
      <w:ins w:id="1568" w:author="Nicholas Didier" w:date="2013-09-09T19:24:00Z">
        <w:r w:rsidR="003B0303">
          <w:t xml:space="preserve">réparations </w:t>
        </w:r>
      </w:ins>
      <w:r w:rsidR="0005751F">
        <w:t xml:space="preserve">par le centre </w:t>
      </w:r>
      <w:r w:rsidR="00123142">
        <w:t>lui-même</w:t>
      </w:r>
      <w:r w:rsidR="003036A7">
        <w:t>.</w:t>
      </w:r>
      <w:r w:rsidR="004E6314">
        <w:t xml:space="preserve"> </w:t>
      </w:r>
      <w:del w:id="1569" w:author="Nicholas Didier" w:date="2013-09-09T19:24:00Z">
        <w:r w:rsidR="004E6314" w:rsidDel="003B0303">
          <w:delText xml:space="preserve">Les </w:delText>
        </w:r>
      </w:del>
      <w:ins w:id="1570" w:author="Nicholas Didier" w:date="2013-09-09T19:24:00Z">
        <w:r w:rsidR="003B0303">
          <w:t xml:space="preserve">Ces </w:t>
        </w:r>
      </w:ins>
      <w:r w:rsidR="004E6314">
        <w:t>constats nous permettent d’affirmer qu</w:t>
      </w:r>
      <w:del w:id="1571" w:author="Nicholas Didier" w:date="2013-09-09T19:25:00Z">
        <w:r w:rsidR="004E6314" w:rsidDel="003B0303">
          <w:delText>e l</w:delText>
        </w:r>
      </w:del>
      <w:ins w:id="1572" w:author="Nicholas Didier" w:date="2013-09-09T19:25:00Z">
        <w:r w:rsidR="003B0303">
          <w:t>’</w:t>
        </w:r>
      </w:ins>
      <w:del w:id="1573" w:author="Nicholas Didier" w:date="2013-09-09T19:25:00Z">
        <w:r w:rsidR="004E6314" w:rsidDel="003B0303">
          <w:delText>’</w:delText>
        </w:r>
      </w:del>
      <w:r w:rsidR="004E6314">
        <w:t>Expérimenta à Heilbronn ne représente qu’une faib</w:t>
      </w:r>
      <w:r w:rsidR="008B0241">
        <w:t>le concurrence pour Differdange. Le Projet du Luxembourg Science Center se diff</w:t>
      </w:r>
      <w:ins w:id="1574" w:author="Nicholas Didier" w:date="2013-09-09T19:26:00Z">
        <w:r w:rsidR="003B0303">
          <w:rPr>
            <w:rFonts w:ascii="Arial" w:hAnsi="Arial"/>
          </w:rPr>
          <w:t>é</w:t>
        </w:r>
      </w:ins>
      <w:del w:id="1575" w:author="Nicholas Didier" w:date="2013-09-09T19:26:00Z">
        <w:r w:rsidR="008B0241" w:rsidDel="003B0303">
          <w:delText>è</w:delText>
        </w:r>
      </w:del>
      <w:r w:rsidR="008B0241">
        <w:t>re</w:t>
      </w:r>
      <w:ins w:id="1576" w:author="Nicholas Didier" w:date="2013-09-09T19:26:00Z">
        <w:r w:rsidR="003B0303">
          <w:t>ra</w:t>
        </w:r>
      </w:ins>
      <w:r w:rsidR="008B0241">
        <w:t xml:space="preserve"> par </w:t>
      </w:r>
      <w:del w:id="1577" w:author="Nicholas Didier" w:date="2013-09-09T19:26:00Z">
        <w:r w:rsidR="008B0241" w:rsidDel="003B0303">
          <w:delText>le</w:delText>
        </w:r>
      </w:del>
      <w:ins w:id="1578" w:author="Nicholas Didier" w:date="2013-09-09T19:26:00Z">
        <w:r w:rsidR="003B0303">
          <w:t>la pr</w:t>
        </w:r>
        <w:r w:rsidR="003B0303">
          <w:rPr>
            <w:rFonts w:ascii="Arial" w:hAnsi="Arial"/>
          </w:rPr>
          <w:t>é</w:t>
        </w:r>
        <w:r w:rsidR="003B0303">
          <w:t xml:space="preserve">sence </w:t>
        </w:r>
      </w:ins>
      <w:ins w:id="1579" w:author="Nicholas Didier" w:date="2013-09-09T19:25:00Z">
        <w:r w:rsidR="003B0303">
          <w:t>du</w:t>
        </w:r>
      </w:ins>
      <w:r w:rsidR="008B0241">
        <w:t xml:space="preserve"> patrimoine industriel, mais aussi par une offre plus conséquente et plus qualitative des stations d’expérimentation.</w:t>
      </w:r>
    </w:p>
    <w:p w14:paraId="22B35B71" w14:textId="5979C949" w:rsidR="003B0303" w:rsidDel="0069149E" w:rsidRDefault="003B0303" w:rsidP="00295855">
      <w:pPr>
        <w:rPr>
          <w:del w:id="1580" w:author="Nicholas Didier" w:date="2013-11-08T16:51:00Z"/>
        </w:rPr>
      </w:pPr>
    </w:p>
    <w:p w14:paraId="309A6AA6" w14:textId="0EDE0B55"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del w:id="1581" w:author="Nicholas Didier" w:date="2013-09-09T19:28:00Z">
        <w:r w:rsidDel="003B0303">
          <w:delText xml:space="preserve">d’un </w:delText>
        </w:r>
      </w:del>
      <w:ins w:id="1582" w:author="Nicholas Didier" w:date="2013-09-09T19:28:00Z">
        <w:r w:rsidR="003B0303">
          <w:t xml:space="preserve">de </w:t>
        </w:r>
      </w:ins>
      <w:r>
        <w:t>jour, la concu</w:t>
      </w:r>
      <w:r w:rsidR="004E6314">
        <w:t>rrence est tout de même moindre.</w:t>
      </w:r>
      <w:r>
        <w:t xml:space="preserve"> </w:t>
      </w:r>
      <w:r w:rsidR="009E59D3">
        <w:t xml:space="preserve">Nous avons ici des concurrents de substitution, ils n’ont </w:t>
      </w:r>
      <w:del w:id="1583" w:author="Nicholas Didier" w:date="2013-09-09T19:28:00Z">
        <w:r w:rsidR="009E59D3" w:rsidDel="003B0303">
          <w:delText xml:space="preserve">pas </w:delText>
        </w:r>
      </w:del>
      <w:ins w:id="1584" w:author="Nicholas Didier" w:date="2013-09-09T19:28:00Z">
        <w:r w:rsidR="003B0303">
          <w:t xml:space="preserve">aucune </w:t>
        </w:r>
      </w:ins>
      <w:del w:id="1585" w:author="Nicholas Didier" w:date="2013-09-09T19:29:00Z">
        <w:r w:rsidR="009E59D3" w:rsidDel="003B0303">
          <w:delText>la même</w:delText>
        </w:r>
      </w:del>
      <w:ins w:id="1586" w:author="Nicholas Didier" w:date="2013-09-09T19:29:00Z">
        <w:r w:rsidR="003B0303">
          <w:t>analogie avec</w:t>
        </w:r>
      </w:ins>
      <w:r w:rsidR="009E59D3">
        <w:t xml:space="preserve"> </w:t>
      </w:r>
      <w:del w:id="1587" w:author="Nicholas Didier" w:date="2013-09-09T19:29:00Z">
        <w:r w:rsidR="009E59D3" w:rsidDel="003B0303">
          <w:delText xml:space="preserve">offre que </w:delText>
        </w:r>
      </w:del>
      <w:r w:rsidR="009E59D3">
        <w:t xml:space="preserve">le Science Center qui se diffère clairement des autres attractions, mais </w:t>
      </w:r>
      <w:del w:id="1588" w:author="Nicholas Didier" w:date="2013-09-09T19:30:00Z">
        <w:r w:rsidR="009E59D3" w:rsidDel="003B0303">
          <w:delText xml:space="preserve">ils </w:delText>
        </w:r>
      </w:del>
      <w:r w:rsidR="009E59D3">
        <w:t>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xml:space="preserve">. Si nous prenons </w:t>
      </w:r>
      <w:r w:rsidR="00640DE2">
        <w:lastRenderedPageBreak/>
        <w:t>l’exemple de l’attraction du Parc Merveilleux à Bettembourg</w:t>
      </w:r>
      <w:r w:rsidR="007F7ABE">
        <w:t xml:space="preserve"> au Sud du Luxembourg</w:t>
      </w:r>
      <w:r w:rsidR="00640DE2">
        <w:t xml:space="preserve">, le Science Center est plus susceptible d’attirer les visiteurs par mauvais temps </w:t>
      </w:r>
      <w:del w:id="1589" w:author="Nicholas Didier" w:date="2013-09-09T19:31:00Z">
        <w:r w:rsidR="00640DE2" w:rsidDel="003B0303">
          <w:delText xml:space="preserve">et </w:delText>
        </w:r>
      </w:del>
      <w:ins w:id="1590" w:author="Nicholas Didier" w:date="2013-09-09T19:31:00Z">
        <w:r w:rsidR="003B0303">
          <w:t xml:space="preserve">que </w:t>
        </w:r>
      </w:ins>
      <w:r w:rsidR="00640DE2">
        <w:t>le Parc Merveilleux</w:t>
      </w:r>
      <w:del w:id="1591" w:author="Nicholas Didier" w:date="2013-09-09T19:31:00Z">
        <w:r w:rsidR="00640DE2" w:rsidDel="003B0303">
          <w:delText xml:space="preserve"> lorsqu’il fait beau</w:delText>
        </w:r>
      </w:del>
      <w:r w:rsidR="00640DE2">
        <w:t>. Le Projet de Differdange viendra</w:t>
      </w:r>
      <w:del w:id="1592" w:author="Nicholas Didier" w:date="2013-09-09T19:31:00Z">
        <w:r w:rsidR="00640DE2" w:rsidDel="003B0303">
          <w:delText>it</w:delText>
        </w:r>
      </w:del>
      <w:r w:rsidR="00640DE2">
        <w:t xml:space="preserve"> donc compléter </w:t>
      </w:r>
      <w:ins w:id="1593" w:author="Nicholas Didier" w:date="2013-09-09T19:31:00Z">
        <w:r w:rsidR="003B0303">
          <w:t>de fa</w:t>
        </w:r>
        <w:r w:rsidR="003B0303">
          <w:rPr>
            <w:rFonts w:ascii="Arial" w:hAnsi="Arial"/>
          </w:rPr>
          <w:t>ç</w:t>
        </w:r>
        <w:r w:rsidR="003B0303">
          <w:t xml:space="preserve">on optimale </w:t>
        </w:r>
      </w:ins>
      <w:r w:rsidR="00640DE2">
        <w:t>l’offre existante dans la région des Terres Rouges</w:t>
      </w:r>
      <w:r w:rsidR="006C402B">
        <w:t xml:space="preserve"> et sur une plus grande échelle du pays</w:t>
      </w:r>
      <w:ins w:id="1594" w:author="Nicholas Didier" w:date="2013-09-09T19:32:00Z">
        <w:r w:rsidR="003B0303">
          <w:t xml:space="preserve"> tout entier.</w:t>
        </w:r>
      </w:ins>
      <w:del w:id="1595" w:author="Nicholas Didier" w:date="2013-09-09T19:32:00Z">
        <w:r w:rsidR="00640DE2" w:rsidDel="003B0303">
          <w:delText>.</w:delText>
        </w:r>
      </w:del>
    </w:p>
    <w:p w14:paraId="2EFA1E2C" w14:textId="30557C92" w:rsidR="005B7589" w:rsidRDefault="005B7589" w:rsidP="005B7589">
      <w:r>
        <w:t>Le Luxembourg Science Center se diff</w:t>
      </w:r>
      <w:ins w:id="1596" w:author="Nicholas Didier" w:date="2013-09-09T19:33:00Z">
        <w:r w:rsidR="005D6418">
          <w:rPr>
            <w:rFonts w:ascii="Arial" w:hAnsi="Arial"/>
          </w:rPr>
          <w:t>é</w:t>
        </w:r>
      </w:ins>
      <w:del w:id="1597" w:author="Nicholas Didier" w:date="2013-09-09T19:33:00Z">
        <w:r w:rsidDel="005D6418">
          <w:delText>è</w:delText>
        </w:r>
      </w:del>
      <w:r>
        <w:t>re</w:t>
      </w:r>
      <w:ins w:id="1598" w:author="Nicholas Didier" w:date="2013-09-09T19:33:00Z">
        <w:r w:rsidR="005D6418">
          <w:t>ncie</w:t>
        </w:r>
      </w:ins>
      <w:r>
        <w:t xml:space="preserve"> également par </w:t>
      </w:r>
      <w:del w:id="1599" w:author="Nicholas Didier" w:date="2013-09-09T19:33:00Z">
        <w:r w:rsidDel="005D6418">
          <w:delText xml:space="preserve">un </w:delText>
        </w:r>
      </w:del>
      <w:ins w:id="1600" w:author="Nicholas Didier" w:date="2013-09-09T19:33:00Z">
        <w:r w:rsidR="005D6418">
          <w:t xml:space="preserve">son exceptionalisme </w:t>
        </w:r>
      </w:ins>
      <w:del w:id="1601" w:author="Nicholas Didier" w:date="2013-09-09T19:33:00Z">
        <w:r w:rsidDel="005D6418">
          <w:delText xml:space="preserve">aspect </w:delText>
        </w:r>
      </w:del>
      <w:ins w:id="1602" w:author="Nicholas Didier" w:date="2013-09-09T19:33:00Z">
        <w:r w:rsidR="005D6418">
          <w:t xml:space="preserve">bien </w:t>
        </w:r>
      </w:ins>
      <w:r>
        <w:t xml:space="preserve">particulier, qui </w:t>
      </w:r>
      <w:del w:id="1603" w:author="Nicholas Didier" w:date="2013-09-09T19:33:00Z">
        <w:r w:rsidDel="005D6418">
          <w:delText xml:space="preserve">donne </w:delText>
        </w:r>
      </w:del>
      <w:ins w:id="1604" w:author="Nicholas Didier" w:date="2013-09-09T19:33:00Z">
        <w:r w:rsidR="005D6418">
          <w:t>repr</w:t>
        </w:r>
      </w:ins>
      <w:ins w:id="1605" w:author="Nicholas Didier" w:date="2013-09-09T19:34:00Z">
        <w:r w:rsidR="005D6418">
          <w:rPr>
            <w:rFonts w:ascii="Arial" w:hAnsi="Arial"/>
          </w:rPr>
          <w:t>é</w:t>
        </w:r>
      </w:ins>
      <w:ins w:id="1606" w:author="Nicholas Didier" w:date="2013-09-09T19:33:00Z">
        <w:r w:rsidR="005D6418">
          <w:t xml:space="preserve">sente </w:t>
        </w:r>
      </w:ins>
      <w:del w:id="1607" w:author="Nicholas Didier" w:date="2013-09-09T19:34:00Z">
        <w:r w:rsidDel="005D6418">
          <w:delText>une certaine</w:delText>
        </w:r>
      </w:del>
      <w:ins w:id="1608" w:author="Nicholas Didier" w:date="2013-09-09T19:34:00Z">
        <w:r w:rsidR="005D6418">
          <w:t>l’</w:t>
        </w:r>
      </w:ins>
      <w:r>
        <w:t xml:space="preserve"> âme </w:t>
      </w:r>
      <w:del w:id="1609" w:author="Nicholas Didier" w:date="2013-09-09T19:34:00Z">
        <w:r w:rsidDel="005D6418">
          <w:delText xml:space="preserve">au </w:delText>
        </w:r>
      </w:del>
      <w:ins w:id="1610" w:author="Nicholas Didier" w:date="2013-09-09T19:34:00Z">
        <w:r w:rsidR="005D6418">
          <w:t xml:space="preserve">du </w:t>
        </w:r>
      </w:ins>
      <w:del w:id="1611" w:author="Nicholas Didier" w:date="2013-09-09T19:34:00Z">
        <w:r w:rsidDel="005D6418">
          <w:delText>projet</w:delText>
        </w:r>
      </w:del>
      <w:ins w:id="1612" w:author="Nicholas Didier" w:date="2013-09-09T19:34:00Z">
        <w:r w:rsidR="005D6418">
          <w:t>Projet</w:t>
        </w:r>
      </w:ins>
      <w:del w:id="1613" w:author="Nicholas Didier" w:date="2013-09-09T19:34:00Z">
        <w:r w:rsidDel="005D6418">
          <w:delText xml:space="preserve">, </w:delText>
        </w:r>
      </w:del>
      <w:ins w:id="1614" w:author="Nicholas Didier" w:date="2013-09-09T19:34:00Z">
        <w:r w:rsidR="005D6418">
          <w:t> : le patrimoine industriel</w:t>
        </w:r>
      </w:ins>
      <w:ins w:id="1615" w:author="Nicholas Didier" w:date="2013-09-09T19:35:00Z">
        <w:r w:rsidR="005D6418">
          <w:t>, t</w:t>
        </w:r>
        <w:r w:rsidR="005D6418">
          <w:rPr>
            <w:rFonts w:ascii="Arial" w:hAnsi="Arial"/>
          </w:rPr>
          <w:t>é</w:t>
        </w:r>
        <w:r w:rsidR="005D6418">
          <w:t>moin du pass</w:t>
        </w:r>
      </w:ins>
      <w:ins w:id="1616" w:author="Nicholas Didier" w:date="2013-09-09T19:36:00Z">
        <w:r w:rsidR="005D6418">
          <w:rPr>
            <w:rFonts w:ascii="Arial" w:hAnsi="Arial"/>
          </w:rPr>
          <w:t>é</w:t>
        </w:r>
        <w:r w:rsidR="005D6418">
          <w:t>, et avant tout</w:t>
        </w:r>
      </w:ins>
      <w:ins w:id="1617" w:author="Nicholas Didier" w:date="2013-09-09T19:34:00Z">
        <w:r w:rsidR="005D6418">
          <w:t xml:space="preserve"> </w:t>
        </w:r>
      </w:ins>
      <w:del w:id="1618" w:author="Nicholas Didier" w:date="2013-09-09T19:36:00Z">
        <w:r w:rsidDel="005D6418">
          <w:delText xml:space="preserve">notamment </w:delText>
        </w:r>
      </w:del>
      <w:r>
        <w:t>la « Groussgasmaschinn »</w:t>
      </w:r>
      <w:r w:rsidR="00164FC8">
        <w:t xml:space="preserve"> et le site unique </w:t>
      </w:r>
      <w:del w:id="1619" w:author="Nicholas Didier" w:date="2013-09-09T19:36:00Z">
        <w:r w:rsidR="00164FC8" w:rsidDel="005D6418">
          <w:delText xml:space="preserve">avec </w:delText>
        </w:r>
      </w:del>
      <w:ins w:id="1620" w:author="Nicholas Didier" w:date="2013-09-09T19:36:00Z">
        <w:r w:rsidR="005D6418">
          <w:t xml:space="preserve">qu’est </w:t>
        </w:r>
      </w:ins>
      <w:ins w:id="1621" w:author="Nicholas Didier" w:date="2013-09-09T19:37:00Z">
        <w:r w:rsidR="005D6418">
          <w:t xml:space="preserve">l’architecture de </w:t>
        </w:r>
      </w:ins>
      <w:r w:rsidR="00164FC8">
        <w:t xml:space="preserve">la centrale </w:t>
      </w:r>
      <w:ins w:id="1622" w:author="Nicholas Didier" w:date="2013-09-09T19:37:00Z">
        <w:r w:rsidR="005D6418">
          <w:rPr>
            <w:rFonts w:ascii="Arial" w:hAnsi="Arial"/>
          </w:rPr>
          <w:t>é</w:t>
        </w:r>
        <w:r w:rsidR="005D6418">
          <w:t>lectrique</w:t>
        </w:r>
      </w:ins>
      <w:del w:id="1623" w:author="Nicholas Didier" w:date="2013-09-09T19:37:00Z">
        <w:r w:rsidR="00164FC8" w:rsidDel="005D6418">
          <w:delText>à Gaz</w:delText>
        </w:r>
      </w:del>
      <w:r w:rsidR="00164FC8">
        <w:t xml:space="preserve">. </w:t>
      </w:r>
      <w:ins w:id="1624" w:author="Nicholas Didier" w:date="2013-09-09T19:37:00Z">
        <w:r w:rsidR="005D6418">
          <w:t xml:space="preserve">Liant ainsi notre patrimoine </w:t>
        </w:r>
      </w:ins>
      <w:del w:id="1625" w:author="Nicholas Didier" w:date="2013-09-09T19:38:00Z">
        <w:r w:rsidR="00164FC8" w:rsidDel="005D6418">
          <w:delText>Le musée veut préserver</w:delText>
        </w:r>
        <w:r w:rsidDel="005D6418">
          <w:delText xml:space="preserve"> le patrimoine </w:delText>
        </w:r>
      </w:del>
      <w:ins w:id="1626" w:author="Nicholas Didier" w:date="2013-09-09T19:38:00Z">
        <w:r w:rsidR="005D6418">
          <w:t>industriel avec les pr</w:t>
        </w:r>
        <w:r w:rsidR="005D6418">
          <w:rPr>
            <w:rFonts w:ascii="Arial" w:hAnsi="Arial"/>
          </w:rPr>
          <w:t>é</w:t>
        </w:r>
        <w:r w:rsidR="005D6418">
          <w:t>sen</w:t>
        </w:r>
      </w:ins>
      <w:ins w:id="1627" w:author="Nicholas Didier" w:date="2013-09-09T19:39:00Z">
        <w:r w:rsidR="005D6418">
          <w:t>t</w:t>
        </w:r>
      </w:ins>
      <w:ins w:id="1628" w:author="Nicholas Didier" w:date="2013-09-09T19:38:00Z">
        <w:r w:rsidR="005D6418">
          <w:t>ations</w:t>
        </w:r>
      </w:ins>
      <w:ins w:id="1629" w:author="Nicholas Didier" w:date="2013-09-09T19:39:00Z">
        <w:r w:rsidR="005D6418">
          <w:t xml:space="preserve"> et exp</w:t>
        </w:r>
        <w:r w:rsidR="005D6418">
          <w:rPr>
            <w:rFonts w:ascii="Arial" w:hAnsi="Arial"/>
          </w:rPr>
          <w:t>é</w:t>
        </w:r>
        <w:r w:rsidR="005D6418">
          <w:t>rimentations des technologies du futur, recherch</w:t>
        </w:r>
      </w:ins>
      <w:ins w:id="1630" w:author="Nicholas Didier" w:date="2013-09-09T19:40:00Z">
        <w:r w:rsidR="005D6418">
          <w:rPr>
            <w:rFonts w:ascii="Arial" w:hAnsi="Arial"/>
          </w:rPr>
          <w:t xml:space="preserve">ées par le grand public crée une attraction </w:t>
        </w:r>
      </w:ins>
      <w:ins w:id="1631" w:author="Nicholas Didier" w:date="2013-09-09T19:42:00Z">
        <w:r w:rsidR="005D6418">
          <w:rPr>
            <w:rFonts w:ascii="Arial" w:hAnsi="Arial"/>
          </w:rPr>
          <w:t>qui cherche son égal</w:t>
        </w:r>
      </w:ins>
      <w:ins w:id="1632" w:author="Nicholas Didier" w:date="2013-09-09T19:41:00Z">
        <w:r w:rsidR="005D6418">
          <w:rPr>
            <w:rFonts w:ascii="Arial" w:hAnsi="Arial"/>
          </w:rPr>
          <w:t xml:space="preserve">. </w:t>
        </w:r>
      </w:ins>
      <w:ins w:id="1633" w:author="Nicholas Didier" w:date="2013-09-09T19:43:00Z">
        <w:r w:rsidR="005D6418">
          <w:rPr>
            <w:rFonts w:ascii="Arial" w:hAnsi="Arial"/>
          </w:rPr>
          <w:t>Il s’en suit que les visiteurs potentiels qui recherchent l’événement</w:t>
        </w:r>
      </w:ins>
      <w:ins w:id="1634" w:author="Nicholas Didier" w:date="2013-09-09T19:44:00Z">
        <w:r w:rsidR="005D6418">
          <w:rPr>
            <w:rFonts w:ascii="Arial" w:hAnsi="Arial"/>
          </w:rPr>
          <w:t xml:space="preserve">iel des science centers se trouveront attirés par le produit plus complet offert </w:t>
        </w:r>
      </w:ins>
      <w:ins w:id="1635" w:author="Nicholas Didier" w:date="2013-09-09T19:45:00Z">
        <w:r w:rsidR="005D6418">
          <w:rPr>
            <w:rFonts w:ascii="Arial" w:hAnsi="Arial"/>
          </w:rPr>
          <w:t>à Differdange, m</w:t>
        </w:r>
      </w:ins>
      <w:ins w:id="1636" w:author="Nicholas Didier" w:date="2013-09-09T19:46:00Z">
        <w:r w:rsidR="005D6418">
          <w:rPr>
            <w:rFonts w:ascii="Arial" w:hAnsi="Arial"/>
          </w:rPr>
          <w:t>ême s’il existe un autre centre plus proche ou a equi</w:t>
        </w:r>
      </w:ins>
      <w:ins w:id="1637" w:author="Nicholas Didier" w:date="2013-09-09T19:47:00Z">
        <w:r w:rsidR="005D6418">
          <w:rPr>
            <w:rFonts w:ascii="Arial" w:hAnsi="Arial"/>
          </w:rPr>
          <w:t>-</w:t>
        </w:r>
      </w:ins>
      <w:ins w:id="1638" w:author="Nicholas Didier" w:date="2013-09-09T19:46:00Z">
        <w:r w:rsidR="005D6418">
          <w:rPr>
            <w:rFonts w:ascii="Arial" w:hAnsi="Arial"/>
          </w:rPr>
          <w:t>distance</w:t>
        </w:r>
      </w:ins>
      <w:ins w:id="1639" w:author="Nicholas Didier" w:date="2013-09-09T19:47:00Z">
        <w:r w:rsidR="005D6418">
          <w:rPr>
            <w:rFonts w:ascii="Arial" w:hAnsi="Arial"/>
          </w:rPr>
          <w:t>.</w:t>
        </w:r>
      </w:ins>
      <w:ins w:id="1640" w:author="Nicholas Didier" w:date="2013-09-09T19:43:00Z">
        <w:r w:rsidR="005D6418">
          <w:rPr>
            <w:rFonts w:ascii="Arial" w:hAnsi="Arial"/>
          </w:rPr>
          <w:t xml:space="preserve"> </w:t>
        </w:r>
      </w:ins>
      <w:ins w:id="1641" w:author="Nicholas Didier" w:date="2013-09-09T19:40:00Z">
        <w:r w:rsidR="005D6418">
          <w:t xml:space="preserve"> </w:t>
        </w:r>
      </w:ins>
      <w:ins w:id="1642" w:author="Nicholas Didier" w:date="2013-09-09T19:38:00Z">
        <w:r w:rsidR="005D6418">
          <w:t xml:space="preserve"> </w:t>
        </w:r>
      </w:ins>
      <w:del w:id="1643" w:author="Nicholas Didier" w:date="2013-09-09T19:47:00Z">
        <w:r w:rsidDel="005D6418">
          <w:delText>du temps de l’industrie et le mettre en valeur</w:delText>
        </w:r>
        <w:r w:rsidR="00164FC8" w:rsidDel="005D6418">
          <w:delText xml:space="preserve"> en plus des stations d’expérimentation</w:delText>
        </w:r>
        <w:r w:rsidDel="005D6418">
          <w:delText>, p</w:delText>
        </w:r>
      </w:del>
      <w:ins w:id="1644" w:author="Nicholas Didier" w:date="2013-09-09T19:47:00Z">
        <w:r w:rsidR="005D6418">
          <w:t>P</w:t>
        </w:r>
      </w:ins>
      <w:r>
        <w:t>ar c</w:t>
      </w:r>
      <w:r w:rsidR="00164FC8">
        <w:t>e</w:t>
      </w:r>
      <w:ins w:id="1645" w:author="Nicholas Didier" w:date="2013-09-09T19:47:00Z">
        <w:r w:rsidR="00386579">
          <w:t xml:space="preserve">t </w:t>
        </w:r>
      </w:ins>
      <w:ins w:id="1646" w:author="Nicholas Didier" w:date="2013-09-09T19:48:00Z">
        <w:r w:rsidR="00386579">
          <w:rPr>
            <w:rFonts w:ascii="Arial" w:hAnsi="Arial"/>
          </w:rPr>
          <w:t>élément de taille,</w:t>
        </w:r>
      </w:ins>
      <w:r w:rsidR="00164FC8">
        <w:t xml:space="preserve"> </w:t>
      </w:r>
      <w:del w:id="1647" w:author="Nicholas Didier" w:date="2013-09-09T19:48:00Z">
        <w:r w:rsidR="00164FC8" w:rsidDel="00386579">
          <w:delText xml:space="preserve">point </w:delText>
        </w:r>
      </w:del>
      <w:del w:id="1648" w:author="Nicholas Didier" w:date="2013-09-09T19:47:00Z">
        <w:r w:rsidR="00164FC8" w:rsidDel="00386579">
          <w:delText xml:space="preserve">il </w:delText>
        </w:r>
      </w:del>
      <w:ins w:id="1649" w:author="Nicholas Didier" w:date="2013-09-09T19:47:00Z">
        <w:r w:rsidR="00386579">
          <w:t xml:space="preserve">Differdange ne </w:t>
        </w:r>
      </w:ins>
      <w:r w:rsidR="00164FC8">
        <w:t>se différencie non seulement de Te</w:t>
      </w:r>
      <w:r>
        <w:t>c</w:t>
      </w:r>
      <w:r w:rsidR="00164FC8">
        <w:t>h</w:t>
      </w:r>
      <w:r>
        <w:t xml:space="preserve">nopolis, mais </w:t>
      </w:r>
      <w:del w:id="1650" w:author="Nicholas Didier" w:date="2013-09-09T19:48:00Z">
        <w:r w:rsidDel="00386579">
          <w:delText xml:space="preserve">également </w:delText>
        </w:r>
      </w:del>
      <w:ins w:id="1651" w:author="Nicholas Didier" w:date="2013-09-09T19:48:00Z">
        <w:r w:rsidR="00386579">
          <w:t xml:space="preserve">de tous </w:t>
        </w:r>
      </w:ins>
      <w:del w:id="1652" w:author="Nicholas Didier" w:date="2013-09-09T19:48:00Z">
        <w:r w:rsidDel="00386579">
          <w:delText xml:space="preserve">des </w:delText>
        </w:r>
      </w:del>
      <w:ins w:id="1653" w:author="Nicholas Didier" w:date="2013-09-09T19:48:00Z">
        <w:r w:rsidR="00386579">
          <w:t xml:space="preserve">les </w:t>
        </w:r>
      </w:ins>
      <w:r>
        <w:t>autres Science Centers</w:t>
      </w:r>
      <w:r w:rsidR="00164FC8">
        <w:t xml:space="preserve"> européens</w:t>
      </w:r>
      <w:r w:rsidR="00640DE2">
        <w:t>.</w:t>
      </w:r>
    </w:p>
    <w:p w14:paraId="4C645CD8" w14:textId="6CAFC6FF" w:rsidR="00E47B50" w:rsidRDefault="005B66D3" w:rsidP="00E47B50">
      <w:r>
        <w:t xml:space="preserve">Sur le thème de la sidérurgie et de l’industrie, il faut également noter la Völklinger Hütte, qui se trouve </w:t>
      </w:r>
      <w:ins w:id="1654" w:author="Nicholas Didier" w:date="2013-09-09T19:53:00Z">
        <w:r w:rsidR="00386579">
          <w:rPr>
            <w:rFonts w:ascii="Arial" w:hAnsi="Arial"/>
          </w:rPr>
          <w:t>à</w:t>
        </w:r>
        <w:r w:rsidR="00386579">
          <w:t xml:space="preserve"> </w:t>
        </w:r>
      </w:ins>
      <w:r>
        <w:t xml:space="preserve">deux pas de l’usine Saarstahl AG, encore </w:t>
      </w:r>
      <w:ins w:id="1655" w:author="Nicholas Didier" w:date="2013-09-09T19:53:00Z">
        <w:r w:rsidR="00386579">
          <w:t xml:space="preserve">en </w:t>
        </w:r>
      </w:ins>
      <w:del w:id="1656" w:author="Nicholas Didier" w:date="2013-09-09T19:53:00Z">
        <w:r w:rsidDel="00386579">
          <w:delText>active</w:delText>
        </w:r>
      </w:del>
      <w:ins w:id="1657" w:author="Nicholas Didier" w:date="2013-09-09T19:53:00Z">
        <w:r w:rsidR="00386579">
          <w:t>activit</w:t>
        </w:r>
        <w:r w:rsidR="00386579">
          <w:rPr>
            <w:rFonts w:ascii="Arial" w:hAnsi="Arial"/>
          </w:rPr>
          <w:t>é</w:t>
        </w:r>
      </w:ins>
      <w:r>
        <w:t xml:space="preserve">, à Völklingen </w:t>
      </w:r>
      <w:del w:id="1658" w:author="Nicholas Didier" w:date="2013-09-09T19:54:00Z">
        <w:r w:rsidDel="00386579">
          <w:delText xml:space="preserve">en </w:delText>
        </w:r>
      </w:del>
      <w:ins w:id="1659" w:author="Nicholas Didier" w:date="2013-09-09T19:54:00Z">
        <w:r w:rsidR="00386579">
          <w:t xml:space="preserve">dans la </w:t>
        </w:r>
      </w:ins>
      <w:r>
        <w:t>Sarre</w:t>
      </w:r>
      <w:r w:rsidR="0058348D">
        <w:t xml:space="preserve"> et par </w:t>
      </w:r>
      <w:del w:id="1660" w:author="Nicholas Didier" w:date="2013-09-09T19:54:00Z">
        <w:r w:rsidR="0058348D" w:rsidDel="00386579">
          <w:delText xml:space="preserve">conséquence </w:delText>
        </w:r>
      </w:del>
      <w:ins w:id="1661" w:author="Nicholas Didier" w:date="2013-09-09T19:54:00Z">
        <w:r w:rsidR="00386579">
          <w:t>conséquent situ</w:t>
        </w:r>
        <w:r w:rsidR="00386579">
          <w:rPr>
            <w:rFonts w:ascii="Arial" w:hAnsi="Arial"/>
          </w:rPr>
          <w:t>é</w:t>
        </w:r>
        <w:r w:rsidR="00386579">
          <w:t xml:space="preserve">e </w:t>
        </w:r>
      </w:ins>
      <w:r w:rsidR="0058348D">
        <w:t xml:space="preserve">dans la zone de chalandise </w:t>
      </w:r>
      <w:del w:id="1662" w:author="Nicholas Didier" w:date="2013-09-09T19:55:00Z">
        <w:r w:rsidR="0058348D" w:rsidDel="00386579">
          <w:delText xml:space="preserve">du </w:delText>
        </w:r>
      </w:del>
      <w:ins w:id="1663" w:author="Nicholas Didier" w:date="2013-09-09T19:55:00Z">
        <w:r w:rsidR="00386579">
          <w:t xml:space="preserve">de notre </w:t>
        </w:r>
      </w:ins>
      <w:r w:rsidR="0058348D">
        <w:t>Projet</w:t>
      </w:r>
      <w:ins w:id="1664" w:author="Nicholas Didier" w:date="2013-09-09T19:55:00Z">
        <w:r w:rsidR="00386579">
          <w:t>.</w:t>
        </w:r>
      </w:ins>
      <w:del w:id="1665" w:author="Nicholas Didier" w:date="2013-09-09T19:55:00Z">
        <w:r w:rsidR="0058348D" w:rsidDel="00386579">
          <w:delText xml:space="preserve"> de Differdange</w:delText>
        </w:r>
      </w:del>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del w:id="1666" w:author="Nicholas Didier" w:date="2013-11-08T16:58:00Z">
        <w:r w:rsidR="00E47B50" w:rsidDel="001E4306">
          <w:delText xml:space="preserve">A l’époque de son activité, la Völklinger Hütte était un haut-lieu technologique, elle regroupait </w:delText>
        </w:r>
      </w:del>
      <w:commentRangeStart w:id="1667"/>
      <w:del w:id="1668" w:author="Nicholas Didier" w:date="2013-09-09T19:57:00Z">
        <w:r w:rsidR="00E47B50" w:rsidDel="00386579">
          <w:delText>la majorité</w:delText>
        </w:r>
      </w:del>
      <w:del w:id="1669" w:author="Nicholas Didier" w:date="2013-11-08T16:58:00Z">
        <w:r w:rsidR="00E47B50" w:rsidDel="001E4306">
          <w:delText xml:space="preserve"> </w:delText>
        </w:r>
        <w:commentRangeEnd w:id="1667"/>
        <w:r w:rsidR="00386579" w:rsidDel="001E4306">
          <w:rPr>
            <w:rStyle w:val="CommentReference"/>
          </w:rPr>
          <w:commentReference w:id="1667"/>
        </w:r>
        <w:r w:rsidR="00E47B50" w:rsidDel="001E4306">
          <w:delText xml:space="preserve">des brevets du secteur de la sidérurgie. </w:delText>
        </w:r>
      </w:del>
      <w:r w:rsidR="00E47B50">
        <w:t xml:space="preserve">Ce passé industriel a amené l’idée du « Ferrodrom® », </w:t>
      </w:r>
      <w:ins w:id="1670" w:author="Nicholas Didier" w:date="2013-09-09T20:11:00Z">
        <w:r w:rsidR="00386579">
          <w:t>« </w:t>
        </w:r>
      </w:ins>
      <w:r w:rsidR="00E47B50">
        <w:t>le premier Centre culturel de la région SaarLorLux, autour des éléments : feu, eau, terre, air, ainsi que le fer et l’acier</w:t>
      </w:r>
      <w:ins w:id="1671" w:author="Nicholas Didier" w:date="2013-09-09T20:11:00Z">
        <w:r w:rsidR="00386579">
          <w:t> »</w:t>
        </w:r>
      </w:ins>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ins w:id="1672" w:author="Nicholas Didier" w:date="2013-09-09T20:12:00Z">
        <w:r w:rsidR="00386579">
          <w:t xml:space="preserve">principale </w:t>
        </w:r>
      </w:ins>
      <w:r w:rsidR="00E47B50">
        <w:t>du site</w:t>
      </w:r>
      <w:ins w:id="1673" w:author="Nicholas Didier" w:date="2013-09-09T20:13:00Z">
        <w:r w:rsidR="00386579">
          <w:t xml:space="preserve"> comme cadre pour des </w:t>
        </w:r>
      </w:ins>
      <w:del w:id="1674" w:author="Nicholas Didier" w:date="2013-09-09T20:13:00Z">
        <w:r w:rsidR="00E47B50" w:rsidDel="00386579">
          <w:delText>. A l’heure actuelle, c</w:delText>
        </w:r>
        <w:r w:rsidDel="00386579">
          <w:delText>et ancien haut lieu de la sidérurgie sarroise</w:delText>
        </w:r>
        <w:commentRangeStart w:id="1675"/>
        <w:r w:rsidDel="00386579">
          <w:delText xml:space="preserve">, </w:delText>
        </w:r>
        <w:commentRangeEnd w:id="1675"/>
        <w:r w:rsidR="00386579" w:rsidDel="00386579">
          <w:rPr>
            <w:rStyle w:val="CommentReference"/>
          </w:rPr>
          <w:commentReference w:id="1675"/>
        </w:r>
      </w:del>
      <w:del w:id="1676" w:author="Nicholas Didier" w:date="2013-09-09T20:01:00Z">
        <w:r w:rsidDel="00386579">
          <w:delText xml:space="preserve">parfaitement conservé, </w:delText>
        </w:r>
      </w:del>
      <w:del w:id="1677" w:author="Nicholas Didier" w:date="2013-09-09T20:13:00Z">
        <w:r w:rsidDel="00386579">
          <w:delText xml:space="preserve">s’est spécialisé dans les </w:delText>
        </w:r>
      </w:del>
      <w:r>
        <w:t xml:space="preserve">expositions d’art. Le contemporain y </w:t>
      </w:r>
      <w:r w:rsidR="00E47B50">
        <w:t>a pris une place prépondérante et l</w:t>
      </w:r>
      <w:r>
        <w:t>a Völklinger Hütte e</w:t>
      </w:r>
      <w:r w:rsidR="0058348D">
        <w:t xml:space="preserve">st devenue, depuis </w:t>
      </w:r>
      <w:r>
        <w:t>une plate-forme d’art urbain.</w:t>
      </w:r>
      <w:ins w:id="1678" w:author="Nicholas Didier" w:date="2013-09-09T20:01:00Z">
        <w:r w:rsidR="00386579">
          <w:t xml:space="preserve"> Comme </w:t>
        </w:r>
      </w:ins>
      <w:ins w:id="1679" w:author="Nicholas Didier" w:date="2013-09-09T20:04:00Z">
        <w:r w:rsidR="00386579">
          <w:t>l’</w:t>
        </w:r>
      </w:ins>
      <w:ins w:id="1680" w:author="Nicholas Didier" w:date="2013-09-09T20:01:00Z">
        <w:r w:rsidR="00386579">
          <w:t>a remarqu</w:t>
        </w:r>
      </w:ins>
      <w:ins w:id="1681" w:author="Nicholas Didier" w:date="2013-09-09T20:02:00Z">
        <w:r w:rsidR="00386579">
          <w:rPr>
            <w:rFonts w:ascii="Arial" w:hAnsi="Arial"/>
          </w:rPr>
          <w:t>é</w:t>
        </w:r>
        <w:r w:rsidR="00386579">
          <w:t xml:space="preserve"> un dirigeant </w:t>
        </w:r>
      </w:ins>
      <w:ins w:id="1682" w:author="Nicholas Didier" w:date="2013-09-09T20:03:00Z">
        <w:r w:rsidR="00386579">
          <w:t>du Landesdenkmalschutz des Saarlandes, en visite</w:t>
        </w:r>
      </w:ins>
      <w:ins w:id="1683" w:author="Nicholas Didier" w:date="2013-09-09T20:04:00Z">
        <w:r w:rsidR="00386579">
          <w:t xml:space="preserve"> </w:t>
        </w:r>
        <w:r w:rsidR="00386579">
          <w:rPr>
            <w:rFonts w:ascii="Arial" w:hAnsi="Arial"/>
          </w:rPr>
          <w:t>à</w:t>
        </w:r>
        <w:r w:rsidR="00386579">
          <w:t xml:space="preserve"> Differdange : « Bei Ihnen ist das Objekt das Subjekt</w:t>
        </w:r>
      </w:ins>
      <w:ins w:id="1684" w:author="Nicholas Didier" w:date="2013-09-09T20:05:00Z">
        <w:r w:rsidR="00386579">
          <w:t> </w:t>
        </w:r>
      </w:ins>
      <w:ins w:id="1685" w:author="Nicholas Didier" w:date="2013-09-09T20:04:00Z">
        <w:r w:rsidR="00386579">
          <w:t>:</w:t>
        </w:r>
      </w:ins>
      <w:ins w:id="1686" w:author="Nicholas Didier" w:date="2013-09-09T20:05:00Z">
        <w:r w:rsidR="00386579">
          <w:t xml:space="preserve"> Bei uns ist das Objekt </w:t>
        </w:r>
      </w:ins>
      <w:ins w:id="1687" w:author="Nicholas Didier" w:date="2013-09-09T20:10:00Z">
        <w:r w:rsidR="00386579">
          <w:t xml:space="preserve">halt </w:t>
        </w:r>
      </w:ins>
      <w:ins w:id="1688" w:author="Nicholas Didier" w:date="2013-09-09T20:05:00Z">
        <w:r w:rsidR="00386579">
          <w:t>nur noch eine Kulisse »</w:t>
        </w:r>
      </w:ins>
    </w:p>
    <w:p w14:paraId="5A9B1095" w14:textId="77777777" w:rsidR="007C1DE1" w:rsidRDefault="0058348D" w:rsidP="00E47B50">
      <w:pPr>
        <w:rPr>
          <w:ins w:id="1689" w:author="Jean Calmes" w:date="2013-10-30T14:20:00Z"/>
        </w:rPr>
      </w:pPr>
      <w:r>
        <w:lastRenderedPageBreak/>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pourrait venir </w:t>
      </w:r>
      <w:r w:rsidR="00C14A30">
        <w:t xml:space="preserve">compléter, comme pour les autres attractions touristiques, </w:t>
      </w:r>
      <w:r>
        <w:t>l’offre de région et attirer les touristes passionnés par l’industrie lourde de la région.</w:t>
      </w:r>
      <w:ins w:id="1690" w:author="Jean Calmes" w:date="2013-10-30T14:19:00Z">
        <w:r w:rsidR="007C1DE1">
          <w:t xml:space="preserve"> </w:t>
        </w:r>
      </w:ins>
    </w:p>
    <w:p w14:paraId="414AA2A9" w14:textId="637DC303" w:rsidR="005B66D3" w:rsidRDefault="007C1DE1" w:rsidP="00E47B50">
      <w:ins w:id="1691" w:author="Jean Calmes" w:date="2013-10-30T14:19:00Z">
        <w:r>
          <w:t xml:space="preserve">Dans cet ordre d’idée le patrimoine </w:t>
        </w:r>
      </w:ins>
      <w:ins w:id="1692" w:author="Jean Calmes" w:date="2013-10-30T14:21:00Z">
        <w:r>
          <w:t>conservé de Völklingen possède une certaine précarité intrins</w:t>
        </w:r>
        <w:r w:rsidR="00E63C95">
          <w:t xml:space="preserve">èque </w:t>
        </w:r>
      </w:ins>
      <w:ins w:id="1693" w:author="Jean Calmes" w:date="2013-10-30T14:22:00Z">
        <w:r w:rsidR="00E63C95">
          <w:t xml:space="preserve">et </w:t>
        </w:r>
      </w:ins>
      <w:ins w:id="1694" w:author="Jean Calmes" w:date="2013-10-30T14:24:00Z">
        <w:r w:rsidR="00E63C95">
          <w:t>onéreuse</w:t>
        </w:r>
      </w:ins>
      <w:ins w:id="1695" w:author="Jean Calmes" w:date="2013-10-30T14:22:00Z">
        <w:r w:rsidR="00E63C95">
          <w:t xml:space="preserve"> </w:t>
        </w:r>
      </w:ins>
      <w:ins w:id="1696" w:author="Jean Calmes" w:date="2013-10-30T14:21:00Z">
        <w:r w:rsidR="00E63C95">
          <w:t>(</w:t>
        </w:r>
        <w:r>
          <w:t xml:space="preserve">hauts-fourneax, cowpers etc) alors que Differdange </w:t>
        </w:r>
      </w:ins>
      <w:ins w:id="1697" w:author="Jean Calmes" w:date="2013-10-30T14:23:00Z">
        <w:r w:rsidR="00E63C95">
          <w:t xml:space="preserve">est basé sur des équipements lourds restaurés </w:t>
        </w:r>
      </w:ins>
      <w:ins w:id="1698" w:author="Jean Calmes" w:date="2013-10-30T14:20:00Z">
        <w:r w:rsidR="00E63C95">
          <w:t xml:space="preserve">pour </w:t>
        </w:r>
      </w:ins>
      <w:ins w:id="1699" w:author="Jean Calmes" w:date="2013-10-30T14:24:00Z">
        <w:r w:rsidR="00E63C95">
          <w:t xml:space="preserve">mieux </w:t>
        </w:r>
      </w:ins>
      <w:ins w:id="1700" w:author="Jean Calmes" w:date="2013-10-30T14:20:00Z">
        <w:r w:rsidR="00E63C95">
          <w:t>r</w:t>
        </w:r>
      </w:ins>
      <w:ins w:id="1701" w:author="Jean Calmes" w:date="2013-10-30T14:23:00Z">
        <w:r w:rsidR="00E63C95">
          <w:t>ésister au temps.</w:t>
        </w:r>
      </w:ins>
    </w:p>
    <w:p w14:paraId="674EFF37" w14:textId="77777777" w:rsidR="00C14A30" w:rsidRPr="003956AD" w:rsidRDefault="00C14A30" w:rsidP="00E47B50">
      <w:r>
        <w:t xml:space="preserve">À l’heure actuelle il n’y a pas d’autre projet un cours pour un Science Center dans la Région selon nos observations recherches. </w:t>
      </w:r>
    </w:p>
    <w:p w14:paraId="5CA1C84E" w14:textId="77777777" w:rsidR="008D568E" w:rsidRDefault="00A139AC" w:rsidP="008D568E">
      <w:pPr>
        <w:pStyle w:val="Heading2"/>
      </w:pPr>
      <w:bookmarkStart w:id="1702" w:name="_Toc358814633"/>
      <w:r>
        <w:t>4</w:t>
      </w:r>
      <w:r w:rsidR="00726B21">
        <w:t>.</w:t>
      </w:r>
      <w:r w:rsidR="00ED0650">
        <w:t>3</w:t>
      </w:r>
      <w:r w:rsidR="008D568E">
        <w:t xml:space="preserve">. </w:t>
      </w:r>
      <w:r w:rsidR="006F7BDC">
        <w:t>Données démographiques</w:t>
      </w:r>
      <w:r w:rsidR="00BA57C6">
        <w:t xml:space="preserve"> et caractéristiques</w:t>
      </w:r>
      <w:bookmarkEnd w:id="1702"/>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ins w:id="1703" w:author="Nicholas Didier" w:date="2013-09-09T22:43:00Z">
        <w:r w:rsidR="00517282">
          <w:t xml:space="preserve">Reims, Strasbourg, </w:t>
        </w:r>
      </w:ins>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 xml:space="preserve">uperficie totale </w:t>
      </w:r>
      <w:r w:rsidR="00DB35CB">
        <w:lastRenderedPageBreak/>
        <w:t>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69AED870" w:rsidR="008D568E" w:rsidRDefault="008D568E" w:rsidP="00BA57C6">
      <w:r>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d’environ </w:t>
      </w:r>
      <w:r w:rsidR="001A78D6">
        <w:t>160</w:t>
      </w:r>
      <w:r>
        <w:t xml:space="preserve">.000 </w:t>
      </w:r>
      <w:ins w:id="1704" w:author="Nicholas Didier" w:date="2013-09-09T20:14:00Z">
        <w:r w:rsidR="00386579">
          <w:t>trans</w:t>
        </w:r>
      </w:ins>
      <w:ins w:id="1705" w:author="Nicholas Didier" w:date="2013-11-08T17:00:00Z">
        <w:r w:rsidR="001E4306">
          <w:t>-</w:t>
        </w:r>
      </w:ins>
      <w:ins w:id="1706" w:author="Nicholas Didier" w:date="2013-09-09T20:14:00Z">
        <w:r w:rsidR="00386579">
          <w:t xml:space="preserve">frontaliers </w:t>
        </w:r>
      </w:ins>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r w:rsidR="00175212">
        <w:fldChar w:fldCharType="begin"/>
      </w:r>
      <w:r w:rsidR="00175212">
        <w:instrText xml:space="preserve"> HYPERLINK "http://www.granderegion.net" </w:instrText>
      </w:r>
      <w:r w:rsidR="00175212">
        <w:fldChar w:fldCharType="separate"/>
      </w:r>
      <w:r w:rsidR="009D2444" w:rsidRPr="00790940">
        <w:rPr>
          <w:rStyle w:val="Hyperlink"/>
          <w:i/>
        </w:rPr>
        <w:t>www.granderegion.net</w:t>
      </w:r>
      <w:r w:rsidR="00175212">
        <w:rPr>
          <w:rStyle w:val="Hyperlink"/>
          <w:i/>
        </w:rPr>
        <w:fldChar w:fldCharType="end"/>
      </w:r>
      <w:r w:rsidR="00DB35CB" w:rsidRPr="00DB35CB">
        <w:rPr>
          <w:i/>
        </w:rPr>
        <w:t>)</w:t>
      </w:r>
      <w:r>
        <w:rPr>
          <w:i/>
        </w:rPr>
        <w:t>.</w:t>
      </w:r>
    </w:p>
    <w:p w14:paraId="111A02B5" w14:textId="0AF0547C" w:rsidR="00AE316A" w:rsidRDefault="00006B0B" w:rsidP="00AE316A">
      <w:r>
        <w:t xml:space="preserve">La population </w:t>
      </w:r>
      <w:r w:rsidR="00BA57C6">
        <w:t>détaillée de la Grande Région se divise comme suit</w:t>
      </w:r>
      <w:r w:rsidR="00E42A55">
        <w:t xml:space="preserve"> : </w:t>
      </w:r>
      <w:r>
        <w:t>1</w:t>
      </w:r>
      <w:del w:id="1707" w:author="Nicholas Didier" w:date="2013-11-08T17:01:00Z">
        <w:r w:rsidDel="001E4306">
          <w:delText>,1</w:delText>
        </w:r>
      </w:del>
      <w:r>
        <w:t xml:space="preserve"> </w:t>
      </w:r>
      <w:r w:rsidR="00BA57C6">
        <w:t>million</w:t>
      </w:r>
      <w:del w:id="1708" w:author="Nicholas Didier" w:date="2013-11-08T17:01:00Z">
        <w:r w:rsidR="00BA57C6" w:rsidDel="001E4306">
          <w:delText>s</w:delText>
        </w:r>
      </w:del>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del w:id="1709" w:author="Nicholas Didier" w:date="2013-11-08T17:03:00Z">
        <w:r w:rsidDel="001E4306">
          <w:delText xml:space="preserve">. </w:delText>
        </w:r>
      </w:del>
      <w:ins w:id="1710" w:author="Nicholas Didier" w:date="2013-11-08T17:03:00Z">
        <w:r w:rsidR="001E4306">
          <w:t xml:space="preserve"> dans la Grande-R</w:t>
        </w:r>
      </w:ins>
      <w:ins w:id="1711" w:author="Nicholas Didier" w:date="2013-11-08T17:04:00Z">
        <w:r w:rsidR="001E4306">
          <w:rPr>
            <w:rFonts w:ascii="Arial" w:hAnsi="Arial" w:cs="Arial"/>
          </w:rPr>
          <w:t>é</w:t>
        </w:r>
      </w:ins>
      <w:ins w:id="1712" w:author="Nicholas Didier" w:date="2013-11-08T17:03:00Z">
        <w:r w:rsidR="001E4306">
          <w:t>gion</w:t>
        </w:r>
      </w:ins>
      <w:ins w:id="1713" w:author="Nicholas Didier" w:date="2013-11-08T17:04:00Z">
        <w:r w:rsidR="001E4306">
          <w:t xml:space="preserve"> et bien au-del</w:t>
        </w:r>
        <w:r w:rsidR="001E4306">
          <w:rPr>
            <w:rFonts w:ascii="Arial" w:hAnsi="Arial" w:cs="Arial"/>
          </w:rPr>
          <w:t>à</w:t>
        </w:r>
        <w:r w:rsidR="001E4306">
          <w:t xml:space="preserve"> comme le montre notre analyse d</w:t>
        </w:r>
      </w:ins>
      <w:ins w:id="1714" w:author="Nicholas Didier" w:date="2013-11-08T17:05:00Z">
        <w:r w:rsidR="001E4306">
          <w:rPr>
            <w:rFonts w:ascii="Arial" w:hAnsi="Arial" w:cs="Arial"/>
          </w:rPr>
          <w:t>é</w:t>
        </w:r>
      </w:ins>
      <w:ins w:id="1715" w:author="Nicholas Didier" w:date="2013-11-08T17:04:00Z">
        <w:r w:rsidR="001E4306">
          <w:t>taill</w:t>
        </w:r>
      </w:ins>
      <w:ins w:id="1716" w:author="Nicholas Didier" w:date="2013-11-08T17:05:00Z">
        <w:r w:rsidR="001E4306">
          <w:rPr>
            <w:rFonts w:ascii="Arial" w:hAnsi="Arial" w:cs="Arial"/>
          </w:rPr>
          <w:t>é</w:t>
        </w:r>
        <w:r w:rsidR="001E4306">
          <w:t>e</w:t>
        </w:r>
      </w:ins>
      <w:ins w:id="1717" w:author="Nicholas Didier" w:date="2013-11-08T17:04:00Z">
        <w:r w:rsidR="001E4306">
          <w:t xml:space="preserve"> (Alsace,</w:t>
        </w:r>
      </w:ins>
      <w:ins w:id="1718" w:author="Nicholas Didier" w:date="2013-11-08T17:05:00Z">
        <w:r w:rsidR="001E4306">
          <w:t xml:space="preserve"> Bade-W</w:t>
        </w:r>
        <w:r w:rsidR="001E4306">
          <w:rPr>
            <w:rFonts w:ascii="Arial" w:hAnsi="Arial" w:cs="Arial"/>
          </w:rPr>
          <w:t>ü</w:t>
        </w:r>
        <w:r w:rsidR="001E4306">
          <w:t>rttemberg, les Provinces de Limburg</w:t>
        </w:r>
      </w:ins>
      <w:ins w:id="1719" w:author="Nicholas Didier" w:date="2013-11-08T17:06:00Z">
        <w:r w:rsidR="001E4306">
          <w:t>, Braban</w:t>
        </w:r>
      </w:ins>
      <w:ins w:id="1720" w:author="Nicholas Didier" w:date="2013-11-08T17:54:00Z">
        <w:r w:rsidR="002D3E83">
          <w:t>t</w:t>
        </w:r>
      </w:ins>
      <w:ins w:id="1721" w:author="Nicholas Didier" w:date="2013-11-08T17:06:00Z">
        <w:r w:rsidR="001E4306">
          <w:t xml:space="preserve"> du Nord</w:t>
        </w:r>
      </w:ins>
      <w:ins w:id="1722" w:author="Nicholas Didier" w:date="2013-11-08T17:05:00Z">
        <w:r w:rsidR="001E4306">
          <w:t xml:space="preserve"> et Zeeland</w:t>
        </w:r>
      </w:ins>
      <w:ins w:id="1723" w:author="Nicholas Didier" w:date="2013-11-08T17:06:00Z">
        <w:r w:rsidR="001E4306">
          <w:t xml:space="preserve"> aux Pays-Bas)</w:t>
        </w:r>
      </w:ins>
      <w:ins w:id="1724" w:author="Nicholas Didier" w:date="2013-11-08T17:04:00Z">
        <w:r w:rsidR="001E4306">
          <w:t xml:space="preserve"> </w:t>
        </w:r>
      </w:ins>
      <w:ins w:id="1725" w:author="Nicholas Didier" w:date="2013-11-08T17:03:00Z">
        <w:r w:rsidR="001E4306">
          <w:t xml:space="preserve">  </w:t>
        </w:r>
      </w:ins>
    </w:p>
    <w:p w14:paraId="2DE6A489" w14:textId="7DC0B3D2" w:rsidR="00FE6B1C" w:rsidRDefault="00F06D73" w:rsidP="00FE6B1C">
      <w:r>
        <w:t xml:space="preserve">La population des moins de 20 ans dans la Grande Région est d’environ 20 %, ce public jeune </w:t>
      </w:r>
      <w:ins w:id="1726" w:author="Nicholas Didier" w:date="2013-09-09T21:18:00Z">
        <w:r w:rsidR="006F3CC7">
          <w:t>r</w:t>
        </w:r>
      </w:ins>
      <w:del w:id="1727" w:author="Nicholas Didier" w:date="2013-09-03T17:10:00Z">
        <w:r w:rsidDel="00C9097F">
          <w:delText>r</w:delText>
        </w:r>
      </w:del>
      <w:r>
        <w:t>ent</w:t>
      </w:r>
      <w:ins w:id="1728" w:author="Nicholas Didier" w:date="2013-09-03T17:10:00Z">
        <w:r w:rsidR="00C9097F">
          <w:t>r</w:t>
        </w:r>
      </w:ins>
      <w:r>
        <w:t xml:space="preserve">e dans la clientèle potentielle du musée, tout comme les 50 % de la </w:t>
      </w:r>
      <w:r>
        <w:lastRenderedPageBreak/>
        <w:t xml:space="preserve">population qui ont entre 20 </w:t>
      </w:r>
      <w:del w:id="1729" w:author="Nicholas Didier" w:date="2013-09-09T21:18:00Z">
        <w:r w:rsidDel="006F3CC7">
          <w:delText xml:space="preserve">– </w:delText>
        </w:r>
      </w:del>
      <w:ins w:id="1730" w:author="Nicholas Didier" w:date="2013-09-09T21:18:00Z">
        <w:r w:rsidR="006F3CC7">
          <w:t xml:space="preserve">et </w:t>
        </w:r>
      </w:ins>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3835F4F" w:rsidR="00FE6B1C" w:rsidRDefault="00FE6B1C" w:rsidP="00FE6B1C">
      <w:pPr>
        <w:rPr>
          <w:i/>
          <w:lang w:val="de-DE"/>
        </w:rPr>
      </w:pPr>
      <w:r>
        <w:t xml:space="preserve">Les flux frontaliers au Luxembourg peuvent également jouer </w:t>
      </w:r>
      <w:ins w:id="1731" w:author="Nicholas Didier" w:date="2013-09-09T21:22:00Z">
        <w:r w:rsidR="006F3CC7">
          <w:t>un r</w:t>
        </w:r>
        <w:r w:rsidR="006F3CC7">
          <w:rPr>
            <w:rFonts w:ascii="Arial" w:hAnsi="Arial"/>
          </w:rPr>
          <w:t>ô</w:t>
        </w:r>
        <w:r w:rsidR="006F3CC7">
          <w:t>le favorable au niveau</w:t>
        </w:r>
        <w:del w:id="1732" w:author="Jean Calmes" w:date="2013-10-30T14:27:00Z">
          <w:r w:rsidR="006F3CC7" w:rsidDel="00E63C95">
            <w:delText>y</w:delText>
          </w:r>
        </w:del>
        <w:r w:rsidR="006F3CC7">
          <w:t xml:space="preserve"> de la </w:t>
        </w:r>
      </w:ins>
      <w:del w:id="1733" w:author="Nicholas Didier" w:date="2013-09-09T21:23:00Z">
        <w:r w:rsidDel="006F3CC7">
          <w:delText xml:space="preserve">en faveur dans cette </w:delText>
        </w:r>
      </w:del>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13ADA333" w14:textId="694DB870" w:rsidR="00BA57C6" w:rsidRPr="00E0677E" w:rsidDel="001E4306" w:rsidRDefault="00BA57C6" w:rsidP="00FE6B1C">
      <w:pPr>
        <w:rPr>
          <w:del w:id="1734" w:author="Nicholas Didier" w:date="2013-11-08T17:07:00Z"/>
        </w:rPr>
      </w:pPr>
      <w:del w:id="1735" w:author="Nicholas Didier" w:date="2013-11-08T17:07:00Z">
        <w:r w:rsidRPr="00E0677E" w:rsidDel="001E4306">
          <w:delText xml:space="preserve">En prenant en compte les départements de la Marne et des Ardennes, les parties de la région </w:delText>
        </w:r>
        <w:r w:rsidR="00E0677E" w:rsidRPr="00E0677E" w:rsidDel="001E4306">
          <w:delText>Champagne-Ardenne</w:delText>
        </w:r>
        <w:r w:rsidRPr="00E0677E" w:rsidDel="001E4306">
          <w:delText xml:space="preserve"> qui peu</w:delText>
        </w:r>
        <w:r w:rsidR="00E0677E" w:rsidRPr="00E0677E" w:rsidDel="001E4306">
          <w:delText>ven</w:delText>
        </w:r>
        <w:r w:rsidRPr="00E0677E" w:rsidDel="001E4306">
          <w:delText>t également enter dans la zone de chalandise, nous avons encore 0,8 millions d’habitants.</w:delText>
        </w:r>
        <w:r w:rsidR="00EA0A9B" w:rsidDel="001E4306">
          <w:delText xml:space="preserve"> La partie du Bas-Rhin de la région de l’Alsace qui entre dans la zone de chalandise regroupe 0,5 millions d’habitants.</w:delText>
        </w:r>
        <w:r w:rsidRPr="00E0677E" w:rsidDel="001E4306">
          <w:delText xml:space="preserve"> </w:delText>
        </w:r>
        <w:r w:rsidR="00E0677E" w:rsidDel="001E4306">
          <w:delText>La partie de la Rhénanie du Nord pouvant entrer en compte dans notre analyse rassemble 4,3 millions d’habitants et la région des Pays-Bas autour de Maastricht environ 0,3 millions d’habitants.</w:delText>
        </w:r>
      </w:del>
    </w:p>
    <w:p w14:paraId="075A84D1" w14:textId="7F2E5388" w:rsidR="005F2943" w:rsidRDefault="003B0595" w:rsidP="001044A7">
      <w:r>
        <w:t xml:space="preserve">Le bassin démographique du Luxembourg regroupe une clientèle potentielle </w:t>
      </w:r>
      <w:del w:id="1736" w:author="Nicholas Didier" w:date="2013-09-09T21:24:00Z">
        <w:r w:rsidDel="006F3CC7">
          <w:delText>très intéressante</w:delText>
        </w:r>
      </w:del>
      <w:ins w:id="1737" w:author="Nicholas Didier" w:date="2013-09-09T21:24:00Z">
        <w:r w:rsidR="006F3CC7">
          <w:t>substantielle</w:t>
        </w:r>
      </w:ins>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1738" w:name="_Toc358814634"/>
      <w:r>
        <w:lastRenderedPageBreak/>
        <w:t xml:space="preserve">Le Tourisme au </w:t>
      </w:r>
      <w:r w:rsidR="00F41A49">
        <w:t xml:space="preserve">Luxembourg et </w:t>
      </w:r>
      <w:r w:rsidR="00D333B0">
        <w:t>dans la région</w:t>
      </w:r>
      <w:bookmarkEnd w:id="1738"/>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1739" w:name="_Toc358814635"/>
      <w:r>
        <w:t>5</w:t>
      </w:r>
      <w:r w:rsidR="00AE316A">
        <w:t xml:space="preserve">.1. </w:t>
      </w:r>
      <w:r w:rsidR="00BD1049">
        <w:t xml:space="preserve">Le tourisme au </w:t>
      </w:r>
      <w:r w:rsidR="00AC5B9E">
        <w:t>Luxembourg</w:t>
      </w:r>
      <w:bookmarkEnd w:id="1739"/>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77777777"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3861A6BA"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ins w:id="1740" w:author="Jean Calmes" w:date="2013-10-30T14:29:00Z">
        <w:r w:rsidR="00E63C95">
          <w:rPr>
            <w:lang w:val="fr-FR"/>
          </w:rPr>
          <w:t xml:space="preserve"> 2012 :</w:t>
        </w:r>
      </w:ins>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del w:id="1741" w:author="Nicholas Didier" w:date="2013-09-09T21:29:00Z">
        <w:r w:rsidRPr="000B6F08" w:rsidDel="00DE1D76">
          <w:rPr>
            <w:lang w:val="fr-FR"/>
          </w:rPr>
          <w:delText xml:space="preserve">Plus </w:delText>
        </w:r>
      </w:del>
      <w:ins w:id="1742" w:author="Nicholas Didier" w:date="2013-09-09T21:29:00Z">
        <w:r w:rsidR="00DE1D76">
          <w:rPr>
            <w:lang w:val="fr-FR"/>
          </w:rPr>
          <w:t>La p</w:t>
        </w:r>
        <w:r w:rsidR="00DE1D76" w:rsidRPr="000B6F08">
          <w:rPr>
            <w:lang w:val="fr-FR"/>
          </w:rPr>
          <w:t xml:space="preserve">lus </w:t>
        </w:r>
      </w:ins>
      <w:r w:rsidRPr="000B6F08">
        <w:rPr>
          <w:lang w:val="fr-FR"/>
        </w:rPr>
        <w:t xml:space="preserve">grande attraction touristique </w:t>
      </w:r>
      <w:r w:rsidR="0035354F">
        <w:rPr>
          <w:lang w:val="fr-FR"/>
        </w:rPr>
        <w:t>de la Ville de Luxembourg reste</w:t>
      </w:r>
      <w:del w:id="1743" w:author="Nicholas Didier" w:date="2013-09-09T21:30:00Z">
        <w:r w:rsidR="0035354F" w:rsidDel="00DE1D76">
          <w:rPr>
            <w:lang w:val="fr-FR"/>
          </w:rPr>
          <w:delText>nt</w:delText>
        </w:r>
      </w:del>
      <w:r w:rsidR="0035354F">
        <w:rPr>
          <w:lang w:val="fr-FR"/>
        </w:rPr>
        <w:t xml:space="preserv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023B2193" w:rsidR="00C34C0E" w:rsidRDefault="004E695E" w:rsidP="004E695E">
      <w:pPr>
        <w:pStyle w:val="ListParagraph"/>
        <w:numPr>
          <w:ilvl w:val="0"/>
          <w:numId w:val="7"/>
        </w:numPr>
      </w:pPr>
      <w:r>
        <w:t xml:space="preserve">Le sud : le pays des Terres rouges </w:t>
      </w:r>
      <w:r w:rsidR="00443C99">
        <w:t>avec les</w:t>
      </w:r>
      <w:r>
        <w:t xml:space="preserve"> mines </w:t>
      </w:r>
      <w:commentRangeStart w:id="1744"/>
      <w:del w:id="1745" w:author="Nicholas Didier" w:date="2013-09-09T21:30:00Z">
        <w:r w:rsidDel="00DE1D76">
          <w:delText>à ciel ouvert</w:delText>
        </w:r>
      </w:del>
      <w:ins w:id="1746" w:author="Nicholas Didier" w:date="2013-09-09T21:30:00Z">
        <w:r w:rsidR="00DE1D76">
          <w:t>de fer et de calcaire</w:t>
        </w:r>
      </w:ins>
      <w:r>
        <w:t xml:space="preserve"> </w:t>
      </w:r>
      <w:commentRangeEnd w:id="1744"/>
      <w:r w:rsidR="00DE1D76">
        <w:rPr>
          <w:rStyle w:val="CommentReference"/>
        </w:rPr>
        <w:commentReference w:id="1744"/>
      </w:r>
      <w:r w:rsidR="00443C99">
        <w:t>et</w:t>
      </w:r>
      <w:r>
        <w:t xml:space="preserve"> son patrimoine industriel et architectural.</w:t>
      </w:r>
    </w:p>
    <w:p w14:paraId="496C6151" w14:textId="7F1C42DC"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F21EAF" w:rsidRPr="00DF56F5" w:rsidRDefault="00F21EAF" w:rsidP="009D2444">
                            <w:pPr>
                              <w:pStyle w:val="Caption"/>
                              <w:ind w:firstLine="0"/>
                              <w:rPr>
                                <w:noProof/>
                                <w:sz w:val="24"/>
                              </w:rPr>
                            </w:pPr>
                            <w:bookmarkStart w:id="1747" w:name="_Toc358732005"/>
                            <w:r>
                              <w:t xml:space="preserve">Tableau </w:t>
                            </w:r>
                            <w:fldSimple w:instr=" SEQ Tableau \* ARABIC ">
                              <w:r>
                                <w:rPr>
                                  <w:noProof/>
                                </w:rPr>
                                <w:t>4</w:t>
                              </w:r>
                            </w:fldSimple>
                            <w:r>
                              <w:t>: Régions touristiques du Luxembourg</w:t>
                            </w:r>
                            <w:bookmarkEnd w:id="17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F21EAF" w:rsidRPr="00DF56F5" w:rsidRDefault="00F21EAF" w:rsidP="009D2444">
                      <w:pPr>
                        <w:pStyle w:val="Caption"/>
                        <w:ind w:firstLine="0"/>
                        <w:rPr>
                          <w:noProof/>
                          <w:sz w:val="24"/>
                        </w:rPr>
                      </w:pPr>
                      <w:bookmarkStart w:id="1748" w:name="_Toc358732005"/>
                      <w:r>
                        <w:t xml:space="preserve">Tableau </w:t>
                      </w:r>
                      <w:fldSimple w:instr=" SEQ Tableau \* ARABIC ">
                        <w:r>
                          <w:rPr>
                            <w:noProof/>
                          </w:rPr>
                          <w:t>4</w:t>
                        </w:r>
                      </w:fldSimple>
                      <w:r>
                        <w:t>: Régions touristiques du Luxembourg</w:t>
                      </w:r>
                      <w:bookmarkEnd w:id="1748"/>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w:t>
      </w:r>
      <w:del w:id="1749" w:author="Nicholas Didier" w:date="2013-09-09T21:37:00Z">
        <w:r w:rsidR="004E695E" w:rsidDel="00DE1D76">
          <w:delText>,</w:delText>
        </w:r>
      </w:del>
      <w:r w:rsidR="004E695E">
        <w:t xml:space="preserve"> </w:t>
      </w:r>
      <w:del w:id="1750" w:author="Nicholas Didier" w:date="2013-09-09T21:37:00Z">
        <w:r w:rsidR="004E695E" w:rsidDel="00DE1D76">
          <w:delText>en matière de tourisme</w:delText>
        </w:r>
        <w:r w:rsidR="00443C99" w:rsidDel="00DE1D76">
          <w:delText xml:space="preserve"> </w:delText>
        </w:r>
      </w:del>
      <w:r w:rsidR="00443C99">
        <w:t>peut offrir une grande diversité aux visiteurs.</w:t>
      </w:r>
      <w:r w:rsidR="00AD68D6">
        <w:t xml:space="preserve"> Chaque région se </w:t>
      </w:r>
      <w:del w:id="1751" w:author="Nicholas Didier" w:date="2013-09-09T21:37:00Z">
        <w:r w:rsidR="00AD68D6" w:rsidDel="00DE1D76">
          <w:delText xml:space="preserve">différentie </w:delText>
        </w:r>
      </w:del>
      <w:ins w:id="1752" w:author="Nicholas Didier" w:date="2013-09-09T21:37:00Z">
        <w:r w:rsidR="00DE1D76">
          <w:t xml:space="preserve">différencie </w:t>
        </w:r>
      </w:ins>
      <w:r w:rsidR="00AD68D6">
        <w:t xml:space="preserve">par un paysage spécifique et </w:t>
      </w:r>
      <w:del w:id="1753" w:author="Nicholas Didier" w:date="2013-09-09T21:38:00Z">
        <w:r w:rsidR="00AD68D6" w:rsidDel="00DE1D76">
          <w:delText>des attractions différentes</w:delText>
        </w:r>
        <w:r w:rsidR="0035354F" w:rsidDel="00DE1D76">
          <w:delText xml:space="preserve"> Et </w:delText>
        </w:r>
      </w:del>
      <w:ins w:id="1754" w:author="Nicholas Didier" w:date="2013-09-09T21:38:00Z">
        <w:r w:rsidR="00DE1D76">
          <w:t xml:space="preserve">attire </w:t>
        </w:r>
      </w:ins>
      <w:r w:rsidR="0035354F">
        <w:t xml:space="preserve">par </w:t>
      </w:r>
      <w:del w:id="1755" w:author="Nicholas Didier" w:date="2013-09-09T21:38:00Z">
        <w:r w:rsidR="0035354F" w:rsidDel="00DE1D76">
          <w:delText xml:space="preserve">conséquence </w:delText>
        </w:r>
      </w:del>
      <w:ins w:id="1756" w:author="Nicholas Didier" w:date="2013-09-09T21:38:00Z">
        <w:r w:rsidR="00DE1D76">
          <w:t xml:space="preserve">conséquent </w:t>
        </w:r>
      </w:ins>
      <w:del w:id="1757" w:author="Nicholas Didier" w:date="2013-09-09T21:38:00Z">
        <w:r w:rsidR="0035354F" w:rsidDel="00DE1D76">
          <w:delText xml:space="preserve">attire </w:delText>
        </w:r>
      </w:del>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5E23F1BB"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ins w:id="1758" w:author="Nicholas Didier" w:date="2013-09-09T21:39:00Z">
        <w:r w:rsidR="00DE1D76">
          <w:t>Müllerthal</w:t>
        </w:r>
      </w:ins>
      <w:del w:id="1759" w:author="Nicholas Didier" w:date="2013-09-09T21:39:00Z">
        <w:r w:rsidDel="00DE1D76">
          <w:delText>Mëllerdall</w:delText>
        </w:r>
      </w:del>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BB9F72B" w14:textId="77777777" w:rsidR="00BD1049" w:rsidRDefault="00C334DD" w:rsidP="00C334DD">
      <w:pPr>
        <w:pStyle w:val="Caption"/>
      </w:pPr>
      <w:bookmarkStart w:id="1760" w:name="_Toc358731979"/>
      <w:r>
        <w:t xml:space="preserve">Figure </w:t>
      </w:r>
      <w:fldSimple w:instr=" SEQ Figure \* ARABIC ">
        <w:r w:rsidR="000829CE">
          <w:rPr>
            <w:noProof/>
          </w:rPr>
          <w:t>2</w:t>
        </w:r>
      </w:fldSimple>
      <w:r>
        <w:t> : Nombre des arrivées par région (2012)</w:t>
      </w:r>
      <w:bookmarkEnd w:id="1760"/>
    </w:p>
    <w:p w14:paraId="184BED36" w14:textId="3776F719" w:rsidR="00BD1049" w:rsidRDefault="00BD1049" w:rsidP="00BD1049">
      <w:r>
        <w:t>Bien que la ville de Luxembourg soit dominante en terme</w:t>
      </w:r>
      <w:r w:rsidR="006D3FB5">
        <w:t xml:space="preserve">s d’arrivées, les Terres Rouges, régions dans laquelle s’inscrit </w:t>
      </w:r>
      <w:r w:rsidR="00A0420F">
        <w:t>le P</w:t>
      </w:r>
      <w:r w:rsidR="006D3FB5">
        <w:t xml:space="preserve">rojet, </w:t>
      </w:r>
      <w:r>
        <w:t>arrivent t</w:t>
      </w:r>
      <w:r w:rsidR="006D3FB5">
        <w:t>out de même en troisième place.</w:t>
      </w:r>
      <w:ins w:id="1761" w:author="Nicholas Didier" w:date="2013-09-03T17:14:00Z">
        <w:r w:rsidR="002727E3">
          <w:t xml:space="preserve"> </w:t>
        </w:r>
      </w:ins>
      <w:ins w:id="1762" w:author="Nicholas Didier" w:date="2013-11-08T17:09:00Z">
        <w:r w:rsidR="001E4306">
          <w:t xml:space="preserve">En plus, plusieurs projets hoteliers </w:t>
        </w:r>
      </w:ins>
      <w:ins w:id="1763" w:author="Nicholas Didier" w:date="2013-11-08T17:10:00Z">
        <w:r w:rsidR="001E4306">
          <w:t>(</w:t>
        </w:r>
      </w:ins>
      <w:ins w:id="1764" w:author="Nicholas Didier" w:date="2013-11-08T17:09:00Z">
        <w:r w:rsidR="001E4306">
          <w:t>J</w:t>
        </w:r>
      </w:ins>
      <w:ins w:id="1765" w:author="Nicholas Didier" w:date="2013-11-08T17:10:00Z">
        <w:r w:rsidR="001E4306">
          <w:t xml:space="preserve">ufa </w:t>
        </w:r>
        <w:r w:rsidR="001E4306">
          <w:rPr>
            <w:rFonts w:ascii="Arial" w:hAnsi="Arial" w:cs="Arial"/>
          </w:rPr>
          <w:t xml:space="preserve">à Rodange, Holiday Inn </w:t>
        </w:r>
      </w:ins>
      <w:ins w:id="1766" w:author="Nicholas Didier" w:date="2013-11-08T17:11:00Z">
        <w:r w:rsidR="001E4306">
          <w:rPr>
            <w:rFonts w:ascii="Arial" w:hAnsi="Arial" w:cs="Arial"/>
          </w:rPr>
          <w:t>à</w:t>
        </w:r>
      </w:ins>
      <w:ins w:id="1767" w:author="Nicholas Didier" w:date="2013-11-08T17:10:00Z">
        <w:r w:rsidR="001E4306">
          <w:rPr>
            <w:rFonts w:ascii="Arial" w:hAnsi="Arial" w:cs="Arial"/>
          </w:rPr>
          <w:t xml:space="preserve"> Differdange</w:t>
        </w:r>
      </w:ins>
      <w:ins w:id="1768" w:author="Nicholas Didier" w:date="2013-11-08T17:11:00Z">
        <w:r w:rsidR="001E4306">
          <w:rPr>
            <w:rFonts w:ascii="Arial" w:hAnsi="Arial" w:cs="Arial"/>
          </w:rPr>
          <w:t xml:space="preserve"> vont </w:t>
        </w:r>
      </w:ins>
      <w:ins w:id="1769" w:author="Nicholas Didier" w:date="2013-11-08T17:12:00Z">
        <w:r w:rsidR="001E4306">
          <w:rPr>
            <w:rFonts w:ascii="Arial" w:hAnsi="Arial" w:cs="Arial"/>
          </w:rPr>
          <w:t xml:space="preserve">profiter du trafic du Science Center tout comme le Science va tirer avantage </w:t>
        </w:r>
      </w:ins>
      <w:ins w:id="1770" w:author="Nicholas Didier" w:date="2013-11-08T17:13:00Z">
        <w:r w:rsidR="001E4306">
          <w:rPr>
            <w:rFonts w:ascii="Arial" w:hAnsi="Arial" w:cs="Arial"/>
          </w:rPr>
          <w:t>d’une infrastructure hotelli</w:t>
        </w:r>
      </w:ins>
      <w:ins w:id="1771" w:author="Nicholas Didier" w:date="2013-11-08T17:14:00Z">
        <w:r w:rsidR="001E4306">
          <w:rPr>
            <w:rFonts w:ascii="Arial" w:hAnsi="Arial" w:cs="Arial"/>
          </w:rPr>
          <w:t xml:space="preserve">ère locale. </w:t>
        </w:r>
      </w:ins>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881F793" w14:textId="77777777" w:rsidR="00BD1049" w:rsidRDefault="00BD1049" w:rsidP="00BD1049">
      <w:pPr>
        <w:pStyle w:val="Caption"/>
      </w:pPr>
      <w:bookmarkStart w:id="1772" w:name="_Toc358731980"/>
      <w:r>
        <w:t xml:space="preserve">Figure </w:t>
      </w:r>
      <w:r w:rsidR="00175212">
        <w:fldChar w:fldCharType="begin"/>
      </w:r>
      <w:r w:rsidR="00175212">
        <w:instrText xml:space="preserve"> SEQ Figure \* ARABIC </w:instrText>
      </w:r>
      <w:r w:rsidR="00175212">
        <w:fldChar w:fldCharType="separate"/>
      </w:r>
      <w:r w:rsidR="000829CE">
        <w:rPr>
          <w:noProof/>
        </w:rPr>
        <w:t>3</w:t>
      </w:r>
      <w:r w:rsidR="00175212">
        <w:rPr>
          <w:noProof/>
        </w:rPr>
        <w:fldChar w:fldCharType="end"/>
      </w:r>
      <w:r>
        <w:t>: Nombre des nuitées par région (2012)</w:t>
      </w:r>
      <w:bookmarkEnd w:id="1772"/>
    </w:p>
    <w:p w14:paraId="6D038BC1" w14:textId="77777777" w:rsidR="00BD1049" w:rsidRDefault="00BD1049" w:rsidP="00BD1049">
      <w:r>
        <w:t>En termes de nuitées, les chiffres sont approximativement proportionnels. Au total nous comptabilisons 1,5</w:t>
      </w:r>
      <w:r w:rsidR="00C334DD">
        <w:t xml:space="preserve"> millions</w:t>
      </w:r>
      <w:r>
        <w:t> </w:t>
      </w:r>
      <w:del w:id="1773" w:author="Jean Calmes" w:date="2013-10-30T14:31:00Z">
        <w:r w:rsidDel="00E63C95">
          <w:delText>;</w:delText>
        </w:r>
      </w:del>
      <w:r>
        <w:t xml:space="preserve">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2DA8BF2" w14:textId="77777777" w:rsidR="00BD1049" w:rsidRPr="00534589" w:rsidRDefault="00BD1049" w:rsidP="00BD1049">
      <w:pPr>
        <w:pStyle w:val="Caption"/>
      </w:pPr>
      <w:bookmarkStart w:id="1774" w:name="_Toc358731981"/>
      <w:r>
        <w:t xml:space="preserve">Figure </w:t>
      </w:r>
      <w:r w:rsidR="00F2070E">
        <w:fldChar w:fldCharType="begin"/>
      </w:r>
      <w:r w:rsidR="00F2070E">
        <w:instrText xml:space="preserve"> SEQ Figure \* ARABIC </w:instrText>
      </w:r>
      <w:r w:rsidR="00F2070E">
        <w:fldChar w:fldCharType="separate"/>
      </w:r>
      <w:r w:rsidR="000829CE">
        <w:rPr>
          <w:noProof/>
        </w:rPr>
        <w:t>4</w:t>
      </w:r>
      <w:r w:rsidR="00F2070E">
        <w:rPr>
          <w:noProof/>
        </w:rPr>
        <w:fldChar w:fldCharType="end"/>
      </w:r>
      <w:r>
        <w:t>: Durée moyenne d'un séjour par région (2012)</w:t>
      </w:r>
      <w:bookmarkEnd w:id="1774"/>
    </w:p>
    <w:p w14:paraId="35378DEB" w14:textId="3AC2AB54" w:rsidR="006D3FB5" w:rsidRDefault="00897338" w:rsidP="00AE316A">
      <w:r>
        <w:lastRenderedPageBreak/>
        <w:t xml:space="preserve">Le potentiel de la Grande Région en matière de tourisme peut également jouer en faveur du Science Center </w:t>
      </w:r>
      <w:ins w:id="1775" w:author="Nicholas Didier" w:date="2013-11-08T17:16:00Z">
        <w:r w:rsidR="00F21EAF">
          <w:rPr>
            <w:rFonts w:ascii="Arial" w:hAnsi="Arial" w:cs="Arial"/>
          </w:rPr>
          <w:t>à</w:t>
        </w:r>
      </w:ins>
      <w:commentRangeStart w:id="1776"/>
      <w:del w:id="1777" w:author="Nicholas Didier" w:date="2013-11-08T17:16:00Z">
        <w:r w:rsidDel="00F21EAF">
          <w:delText>á</w:delText>
        </w:r>
        <w:commentRangeEnd w:id="1776"/>
        <w:r w:rsidR="00E63C95" w:rsidDel="00F21EAF">
          <w:rPr>
            <w:rStyle w:val="CommentReference"/>
          </w:rPr>
          <w:commentReference w:id="1776"/>
        </w:r>
      </w:del>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del w:id="1778" w:author="Nicholas Didier" w:date="2013-09-09T21:42:00Z">
        <w:r w:rsidR="00A0420F" w:rsidDel="00DE1D76">
          <w:delText xml:space="preserve">à </w:delText>
        </w:r>
      </w:del>
      <w:ins w:id="1779" w:author="Nicholas Didier" w:date="2013-09-09T21:42:00Z">
        <w:r w:rsidR="00DE1D76">
          <w:t xml:space="preserve">de </w:t>
        </w:r>
      </w:ins>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del w:id="1780" w:author="Nicholas Didier" w:date="2013-09-09T21:42:00Z">
        <w:r w:rsidR="00A0420F" w:rsidDel="00DE1D76">
          <w:delText xml:space="preserve">son </w:delText>
        </w:r>
      </w:del>
      <w:ins w:id="1781" w:author="Nicholas Didier" w:date="2013-09-09T21:42:00Z">
        <w:r w:rsidR="00DE1D76">
          <w:t xml:space="preserve">un </w:t>
        </w:r>
      </w:ins>
      <w:r w:rsidR="00A0420F">
        <w:t xml:space="preserve">passé </w:t>
      </w:r>
      <w:ins w:id="1782" w:author="Nicholas Didier" w:date="2013-09-09T21:42:00Z">
        <w:r w:rsidR="00DE1D76">
          <w:t xml:space="preserve">important </w:t>
        </w:r>
      </w:ins>
      <w:r w:rsidR="00A0420F">
        <w:t>dans</w:t>
      </w:r>
      <w:r w:rsidR="005B66D3">
        <w:t xml:space="preserve"> l’industrie et</w:t>
      </w:r>
      <w:r w:rsidR="00A0420F">
        <w:t xml:space="preserve"> la sidérurgie, mais </w:t>
      </w:r>
      <w:ins w:id="1783" w:author="Nicholas Didier" w:date="2013-09-09T21:42:00Z">
        <w:r w:rsidR="00DE1D76">
          <w:t>qu’ensemble a</w:t>
        </w:r>
      </w:ins>
      <w:ins w:id="1784" w:author="Nicholas Didier" w:date="2013-09-09T21:43:00Z">
        <w:r w:rsidR="00DE1D76">
          <w:t>vec une r</w:t>
        </w:r>
      </w:ins>
      <w:ins w:id="1785" w:author="Nicholas Didier" w:date="2013-09-09T21:44:00Z">
        <w:r w:rsidR="00DE1D76">
          <w:rPr>
            <w:rFonts w:ascii="Arial" w:hAnsi="Arial"/>
          </w:rPr>
          <w:t>é</w:t>
        </w:r>
        <w:r w:rsidR="00DE1D76">
          <w:t xml:space="preserve">gion comme </w:t>
        </w:r>
      </w:ins>
      <w:ins w:id="1786" w:author="Nicholas Didier" w:date="2013-09-09T21:43:00Z">
        <w:r w:rsidR="00DE1D76">
          <w:t xml:space="preserve">la Sarre </w:t>
        </w:r>
      </w:ins>
      <w:del w:id="1787" w:author="Nicholas Didier" w:date="2013-09-09T21:45:00Z">
        <w:r w:rsidR="00A0420F" w:rsidDel="00DE1D76">
          <w:delText>également</w:delText>
        </w:r>
        <w:r w:rsidR="005B66D3" w:rsidDel="00DE1D76">
          <w:delText xml:space="preserve"> des régions comme la Sarre </w:delText>
        </w:r>
      </w:del>
      <w:r w:rsidR="005B66D3">
        <w:t xml:space="preserve">avec Völklingen inscrit au </w:t>
      </w:r>
      <w:r w:rsidR="00FF0D8E">
        <w:t xml:space="preserve">patrimoine mondial de l’UNESCO, il existe </w:t>
      </w:r>
      <w:r w:rsidR="005B66D3">
        <w:t xml:space="preserve">une offre régionale qui </w:t>
      </w:r>
      <w:del w:id="1788" w:author="Nicholas Didier" w:date="2013-09-09T21:45:00Z">
        <w:r w:rsidR="005B66D3" w:rsidDel="00DE1D76">
          <w:delText xml:space="preserve">essaye </w:delText>
        </w:r>
      </w:del>
      <w:ins w:id="1789" w:author="Nicholas Didier" w:date="2013-09-09T21:45:00Z">
        <w:r w:rsidR="00DE1D76">
          <w:t xml:space="preserve">a entrepris </w:t>
        </w:r>
        <w:r w:rsidR="00DE1D76">
          <w:rPr>
            <w:rFonts w:ascii="Arial" w:hAnsi="Arial"/>
          </w:rPr>
          <w:t>à</w:t>
        </w:r>
      </w:ins>
      <w:del w:id="1790" w:author="Nicholas Didier" w:date="2013-09-09T21:45:00Z">
        <w:r w:rsidR="005B66D3" w:rsidDel="00DE1D76">
          <w:delText>de</w:delText>
        </w:r>
      </w:del>
      <w:r w:rsidR="005B66D3">
        <w:t xml:space="preserve"> valoriser </w:t>
      </w:r>
      <w:del w:id="1791" w:author="Nicholas Didier" w:date="2013-09-09T21:46:00Z">
        <w:r w:rsidR="005B66D3" w:rsidDel="00DE1D76">
          <w:delText xml:space="preserve">ce </w:delText>
        </w:r>
      </w:del>
      <w:ins w:id="1792" w:author="Nicholas Didier" w:date="2013-09-09T21:46:00Z">
        <w:r w:rsidR="00DE1D76">
          <w:t xml:space="preserve">son </w:t>
        </w:r>
      </w:ins>
      <w:r w:rsidR="005B66D3">
        <w:t>passé industriel.</w:t>
      </w:r>
    </w:p>
    <w:p w14:paraId="2F4C4365" w14:textId="77D974F4" w:rsidR="00BD6EED" w:rsidRDefault="00A527F0" w:rsidP="00897338">
      <w:del w:id="1793" w:author="Nicholas Didier" w:date="2013-09-09T21:46:00Z">
        <w:r w:rsidDel="00DE1D76">
          <w:delText xml:space="preserve">Sur </w:delText>
        </w:r>
      </w:del>
      <w:ins w:id="1794" w:author="Nicholas Didier" w:date="2013-09-09T21:46:00Z">
        <w:del w:id="1795" w:author="Jean Calmes" w:date="2013-10-30T14:33:00Z">
          <w:r w:rsidR="00DE1D76" w:rsidDel="00176682">
            <w:delText>A</w:delText>
          </w:r>
        </w:del>
      </w:ins>
      <w:ins w:id="1796" w:author="Jean Calmes" w:date="2013-10-30T14:33:00Z">
        <w:r w:rsidR="00176682">
          <w:t>À</w:t>
        </w:r>
      </w:ins>
      <w:ins w:id="1797" w:author="Nicholas Didier" w:date="2013-09-09T21:46:00Z">
        <w:r w:rsidR="00DE1D76">
          <w:t xml:space="preserve"> partir des </w:t>
        </w:r>
      </w:ins>
      <w:del w:id="1798" w:author="Nicholas Didier" w:date="2013-09-09T21:47:00Z">
        <w:r w:rsidDel="00DE1D76">
          <w:delText xml:space="preserve">les </w:delText>
        </w:r>
      </w:del>
      <w:ins w:id="1799" w:author="Nicholas Didier" w:date="2013-09-09T21:47:00Z">
        <w:r w:rsidR="00DE1D76">
          <w:t>derni</w:t>
        </w:r>
        <w:r w:rsidR="00DE1D76">
          <w:rPr>
            <w:rFonts w:ascii="Arial" w:hAnsi="Arial"/>
          </w:rPr>
          <w:t>è</w:t>
        </w:r>
        <w:r w:rsidR="00DE1D76">
          <w:t xml:space="preserve">res </w:t>
        </w:r>
      </w:ins>
      <w:r>
        <w:t>données disponibles</w:t>
      </w:r>
      <w:r w:rsidR="007E6320">
        <w:t>, nous comptons</w:t>
      </w:r>
      <w:r>
        <w:t xml:space="preserve"> aux alentours de</w:t>
      </w:r>
      <w:del w:id="1800" w:author="Nicholas Didier" w:date="2013-09-09T21:47:00Z">
        <w:r w:rsidDel="00DE1D76">
          <w:delText>s</w:delText>
        </w:r>
      </w:del>
      <w:r>
        <w:t xml:space="preserve"> 2 </w:t>
      </w:r>
      <w:r w:rsidR="00C334DD">
        <w:t>millions</w:t>
      </w:r>
      <w:r w:rsidR="001B4C4E">
        <w:t xml:space="preserve"> </w:t>
      </w:r>
      <w:r>
        <w:t xml:space="preserve"> </w:t>
      </w:r>
      <w:ins w:id="1801" w:author="Nicholas Didier" w:date="2013-09-09T21:48:00Z">
        <w:r w:rsidR="00DE1D76">
          <w:t>d’</w:t>
        </w:r>
      </w:ins>
      <w:r>
        <w:t xml:space="preserve">arrivées touristiques en Lorraine, 7,3 </w:t>
      </w:r>
      <w:r w:rsidR="00C334DD">
        <w:t>millions</w:t>
      </w:r>
      <w:r>
        <w:t xml:space="preserve"> en Rhénanie-Palatinat, 0,8 </w:t>
      </w:r>
      <w:r w:rsidR="00C334DD">
        <w:t>millions</w:t>
      </w:r>
      <w:r>
        <w:t xml:space="preserve"> dans la Sarre et 1,7 </w:t>
      </w:r>
      <w:r w:rsidR="00C334DD">
        <w:t>millions</w:t>
      </w:r>
      <w:r>
        <w:t xml:space="preserve"> en Wallonie</w:t>
      </w:r>
      <w:r w:rsidR="00BD6EED">
        <w:t xml:space="preserve"> en moyenne par année.</w:t>
      </w:r>
      <w:r w:rsidR="00897338">
        <w:t xml:space="preserve"> </w:t>
      </w:r>
      <w:r w:rsidR="00BD6EED">
        <w:t>En termes de nuitées les chiffres sa traduisent comme suit : Lorraine :</w:t>
      </w:r>
      <w:ins w:id="1802" w:author="Nicholas Didier" w:date="2013-09-03T17:22:00Z">
        <w:r w:rsidR="002727E3">
          <w:t xml:space="preserve"> </w:t>
        </w:r>
      </w:ins>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4C70B3A" w14:textId="77777777" w:rsidR="00BD6EED" w:rsidRDefault="00BD6EED" w:rsidP="00BD6EED">
      <w:pPr>
        <w:pStyle w:val="Caption"/>
      </w:pPr>
      <w:bookmarkStart w:id="1803" w:name="_Toc358731982"/>
      <w:r>
        <w:t xml:space="preserve">Figure </w:t>
      </w:r>
      <w:fldSimple w:instr=" SEQ Figure \* ARABIC ">
        <w:r w:rsidR="000829CE">
          <w:rPr>
            <w:noProof/>
          </w:rPr>
          <w:t>5</w:t>
        </w:r>
      </w:fldSimple>
      <w:r>
        <w:t>: Arrivées et nuitées par région (en moyenne sur les dernières années)</w:t>
      </w:r>
      <w:bookmarkEnd w:id="1803"/>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ins w:id="1804" w:author="Nicholas Didier" w:date="2013-09-03T17:22:00Z">
        <w:r w:rsidR="002727E3">
          <w:t>.</w:t>
        </w:r>
      </w:ins>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C3FD977" w14:textId="77777777" w:rsidR="0080751E" w:rsidRDefault="0080751E" w:rsidP="0080751E">
      <w:pPr>
        <w:pStyle w:val="Caption"/>
      </w:pPr>
      <w:bookmarkStart w:id="1805" w:name="_Toc358731983"/>
      <w:r>
        <w:t xml:space="preserve">Figure </w:t>
      </w:r>
      <w:fldSimple w:instr=" SEQ Figure \* ARABIC ">
        <w:r w:rsidR="000829CE">
          <w:rPr>
            <w:noProof/>
          </w:rPr>
          <w:t>6</w:t>
        </w:r>
      </w:fldSimple>
      <w:r>
        <w:t>: Capacité d'accueil des différentes régions (nombre de lits)</w:t>
      </w:r>
      <w:bookmarkEnd w:id="1805"/>
    </w:p>
    <w:p w14:paraId="588675D5" w14:textId="67330DB9" w:rsidR="0080751E" w:rsidRDefault="00A4694E" w:rsidP="00BD6EED">
      <w:r>
        <w:t xml:space="preserve">Nous </w:t>
      </w:r>
      <w:del w:id="1806" w:author="Jean Calmes" w:date="2013-10-30T14:34:00Z">
        <w:r w:rsidDel="00176682">
          <w:delText>pouvons constater</w:delText>
        </w:r>
      </w:del>
      <w:ins w:id="1807" w:author="Jean Calmes" w:date="2013-10-30T14:34:00Z">
        <w:r w:rsidR="00176682">
          <w:t>constatons</w:t>
        </w:r>
      </w:ins>
      <w:r>
        <w:t xml:space="preserve"> qu’en termes de capacités d’accueil la Rhénanie et la Wallonie sont bien représentés, la Lorraine un peu moins</w:t>
      </w:r>
      <w:commentRangeStart w:id="1808"/>
      <w:ins w:id="1809" w:author="Jean Calmes" w:date="2013-10-30T14:34:00Z">
        <w:r w:rsidR="00176682">
          <w:t>,</w:t>
        </w:r>
        <w:commentRangeEnd w:id="1808"/>
        <w:r w:rsidR="00176682">
          <w:rPr>
            <w:rStyle w:val="CommentReference"/>
          </w:rPr>
          <w:commentReference w:id="1808"/>
        </w:r>
      </w:ins>
      <w:r>
        <w:t xml:space="preserve"> suivi de la Sarre. Comparée à la Wallonie, la Lorraine a </w:t>
      </w:r>
      <w:ins w:id="1811" w:author="Jean Calmes" w:date="2013-10-30T14:35:00Z">
        <w:r w:rsidR="00176682">
          <w:t xml:space="preserve">plus de nuitées </w:t>
        </w:r>
      </w:ins>
      <w:r>
        <w:t>proportionnellement à sa capacité d’accueil</w:t>
      </w:r>
      <w:del w:id="1812" w:author="Jean Calmes" w:date="2013-10-30T14:35:00Z">
        <w:r w:rsidDel="00176682">
          <w:delText xml:space="preserve"> plus de nuitées</w:delText>
        </w:r>
      </w:del>
      <w:r>
        <w:t xml:space="preserve">. La capacité d’accueil n’est donc pas forcément synonyme de nuitées. </w:t>
      </w:r>
    </w:p>
    <w:p w14:paraId="396350C9" w14:textId="6241E2FA"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ins w:id="1813" w:author="Nicholas Didier" w:date="2013-09-09T21:48:00Z">
        <w:r w:rsidR="00DE1D76">
          <w:t>-</w:t>
        </w:r>
      </w:ins>
      <w:r w:rsidR="00897338">
        <w:t xml:space="preserve">régionale, ce qui constitue un avantage considérable pour le Projet </w:t>
      </w:r>
      <w:del w:id="1814" w:author="Nicholas Didier" w:date="2013-09-09T21:49:00Z">
        <w:r w:rsidR="00897338" w:rsidDel="00DE1D76">
          <w:delText xml:space="preserve">à </w:delText>
        </w:r>
      </w:del>
      <w:ins w:id="1815" w:author="Nicholas Didier" w:date="2013-09-09T21:49:00Z">
        <w:r w:rsidR="00DE1D76">
          <w:t xml:space="preserve">de </w:t>
        </w:r>
      </w:ins>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1816" w:name="_Toc358814636"/>
      <w:r>
        <w:t>5</w:t>
      </w:r>
      <w:r w:rsidR="00492B81">
        <w:t>.2</w:t>
      </w:r>
      <w:r w:rsidR="000D7B6D">
        <w:t xml:space="preserve">. </w:t>
      </w:r>
      <w:r w:rsidR="00F41A49">
        <w:t>Les Terres Rouges</w:t>
      </w:r>
      <w:bookmarkEnd w:id="1816"/>
    </w:p>
    <w:p w14:paraId="682E596D" w14:textId="379500B6"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w:t>
      </w:r>
      <w:del w:id="1817" w:author="Nicholas Didier" w:date="2013-09-03T17:23:00Z">
        <w:r w:rsidR="0001195F" w:rsidDel="002727E3">
          <w:delText xml:space="preserve"> </w:delText>
        </w:r>
      </w:del>
      <w:r w:rsidR="0001195F">
        <w:t>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del w:id="1818" w:author="Nicholas Didier" w:date="2013-11-08T17:17:00Z">
        <w:r w:rsidR="00C76074" w:rsidDel="00F21EAF">
          <w:delText>lits</w:delText>
        </w:r>
      </w:del>
      <w:ins w:id="1819" w:author="Nicholas Didier" w:date="2013-09-03T17:24:00Z">
        <w:r w:rsidR="00127ADB">
          <w:t>nuit</w:t>
        </w:r>
      </w:ins>
      <w:ins w:id="1820" w:author="Nicholas Didier" w:date="2013-09-03T17:25:00Z">
        <w:r w:rsidR="00127ADB">
          <w:t>é</w:t>
        </w:r>
      </w:ins>
      <w:ins w:id="1821" w:author="Nicholas Didier" w:date="2013-09-03T17:24:00Z">
        <w:r w:rsidR="00127ADB">
          <w:t>es</w:t>
        </w:r>
      </w:ins>
      <w:ins w:id="1822" w:author="Nicholas Didier" w:date="2013-09-03T17:25:00Z">
        <w:r w:rsidR="00127ADB">
          <w:t> </w:t>
        </w:r>
      </w:ins>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537C972" w14:textId="77777777" w:rsidR="003605AC" w:rsidRDefault="003605AC" w:rsidP="003605AC">
      <w:pPr>
        <w:pStyle w:val="Caption"/>
      </w:pPr>
      <w:bookmarkStart w:id="1823" w:name="_Toc358731984"/>
      <w:r>
        <w:t xml:space="preserve">Figure </w:t>
      </w:r>
      <w:r w:rsidR="00175212">
        <w:fldChar w:fldCharType="begin"/>
      </w:r>
      <w:r w:rsidR="00175212">
        <w:instrText xml:space="preserve"> SEQ Figure \* ARABIC </w:instrText>
      </w:r>
      <w:r w:rsidR="00175212">
        <w:fldChar w:fldCharType="separate"/>
      </w:r>
      <w:r w:rsidR="000829CE">
        <w:rPr>
          <w:noProof/>
        </w:rPr>
        <w:t>7</w:t>
      </w:r>
      <w:r w:rsidR="00175212">
        <w:rPr>
          <w:noProof/>
        </w:rPr>
        <w:fldChar w:fldCharType="end"/>
      </w:r>
      <w:r>
        <w:t>: Nombre des arrivées et nuitées (Région Terres Rouges 2012)</w:t>
      </w:r>
      <w:bookmarkEnd w:id="1823"/>
    </w:p>
    <w:p w14:paraId="3837F0A8" w14:textId="689A0794"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ins w:id="1824" w:author="Nicholas Didier" w:date="2013-09-09T21:49:00Z">
        <w:r w:rsidR="00DE1D76">
          <w:t xml:space="preserve">traditionnelle </w:t>
        </w:r>
      </w:ins>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ins w:id="1825" w:author="Nicholas Didier" w:date="2013-09-09T21:50:00Z">
        <w:r w:rsidR="00DE1D76">
          <w:t xml:space="preserve">qui </w:t>
        </w:r>
      </w:ins>
      <w:r w:rsidR="00F46197">
        <w:t>ne sont que quelques exemples d’une offre qui ne cesse de se développer. La ville de Differdange est également en train de se refaire une image</w:t>
      </w:r>
      <w:del w:id="1826" w:author="Nicholas Didier" w:date="2013-09-09T21:50:00Z">
        <w:r w:rsidR="00F46197" w:rsidDel="00DE1D76">
          <w:delText xml:space="preserve">, </w:delText>
        </w:r>
      </w:del>
      <w:ins w:id="1827" w:author="Nicholas Didier" w:date="2013-09-09T21:50:00Z">
        <w:r w:rsidR="00DE1D76">
          <w:t xml:space="preserve"> : </w:t>
        </w:r>
      </w:ins>
      <w:del w:id="1828" w:author="Nicholas Didier" w:date="2013-09-09T21:50:00Z">
        <w:r w:rsidR="00F46197" w:rsidDel="00DE1D76">
          <w:delText xml:space="preserve">la </w:delText>
        </w:r>
      </w:del>
      <w:r w:rsidR="00F46197">
        <w:t xml:space="preserve">réalisation de la zone piétonne, </w:t>
      </w:r>
      <w:del w:id="1829" w:author="Nicholas Didier" w:date="2013-09-09T21:50:00Z">
        <w:r w:rsidR="00F46197" w:rsidDel="00DE1D76">
          <w:delText xml:space="preserve">le </w:delText>
        </w:r>
      </w:del>
      <w:r w:rsidR="00F46197">
        <w:t xml:space="preserve">nouveau Stade Municipal, </w:t>
      </w:r>
      <w:del w:id="1830" w:author="Nicholas Didier" w:date="2013-09-09T21:50:00Z">
        <w:r w:rsidR="00F46197" w:rsidDel="00DE1D76">
          <w:delText xml:space="preserve">le </w:delText>
        </w:r>
      </w:del>
      <w:r w:rsidR="00F46197">
        <w:t xml:space="preserve">projet Auquasud, etc., en plus </w:t>
      </w:r>
      <w:del w:id="1831" w:author="Nicholas Didier" w:date="2013-09-09T21:51:00Z">
        <w:r w:rsidR="00F46197" w:rsidDel="00DE1D76">
          <w:delText xml:space="preserve">des </w:delText>
        </w:r>
      </w:del>
      <w:ins w:id="1832" w:author="Nicholas Didier" w:date="2013-09-09T21:51:00Z">
        <w:r w:rsidR="00DE1D76">
          <w:t xml:space="preserve">de nouvelles </w:t>
        </w:r>
      </w:ins>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1833" w:name="_Toc358814637"/>
      <w:r>
        <w:t>5.3. L’impact économique du Tourisme</w:t>
      </w:r>
      <w:bookmarkEnd w:id="1833"/>
    </w:p>
    <w:p w14:paraId="655BBF23" w14:textId="7821B3B8" w:rsidR="00E531A7" w:rsidRDefault="00E531A7" w:rsidP="00F6331A">
      <w:r w:rsidRPr="00E531A7">
        <w:t xml:space="preserve">Le rôle du tourisme dans l’économie est souvent perçu comme limité au seul secteur des </w:t>
      </w:r>
      <w:r w:rsidR="00E47B1C">
        <w:t>HORE</w:t>
      </w:r>
      <w:ins w:id="1834" w:author="Nicholas Didier" w:date="2013-09-09T21:51:00Z">
        <w:r w:rsidR="00DE1D76">
          <w:t>S</w:t>
        </w:r>
      </w:ins>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7E6B4F0E" w:rsidR="00F6331A" w:rsidRDefault="00F6331A" w:rsidP="00F6331A">
      <w:r>
        <w:t>En France par exemple, les premières études sont réalisées dans les années 2000, sur des év</w:t>
      </w:r>
      <w:ins w:id="1835" w:author="Nicholas Didier" w:date="2013-09-09T21:52:00Z">
        <w:r w:rsidR="00DE1D76">
          <w:rPr>
            <w:rFonts w:ascii="Arial" w:hAnsi="Arial"/>
          </w:rPr>
          <w:t>é</w:t>
        </w:r>
      </w:ins>
      <w:del w:id="1836" w:author="Nicholas Didier" w:date="2013-09-09T21:52:00Z">
        <w:r w:rsidDel="00DE1D76">
          <w:delText>è</w:delText>
        </w:r>
      </w:del>
      <w:r>
        <w:t xml:space="preserve">nements sportifs ou culturels, parfois sur des sites touristiques </w:t>
      </w:r>
      <w:r>
        <w:lastRenderedPageBreak/>
        <w:t>comme le Pont du Gard. Une trentaine d’études ont ainsi été réalisées sur des év</w:t>
      </w:r>
      <w:ins w:id="1837" w:author="Nicholas Didier" w:date="2013-09-09T21:52:00Z">
        <w:r w:rsidR="00DE1D76">
          <w:rPr>
            <w:rFonts w:ascii="Arial" w:hAnsi="Arial"/>
          </w:rPr>
          <w:t>é</w:t>
        </w:r>
      </w:ins>
      <w:del w:id="1838" w:author="Nicholas Didier" w:date="2013-09-09T21:52:00Z">
        <w:r w:rsidDel="00DE1D76">
          <w:delText>è</w:delText>
        </w:r>
      </w:del>
      <w:r>
        <w:t xml:space="preserve">nements en France dans les années 2000. Les collectivités </w:t>
      </w:r>
      <w:del w:id="1839" w:author="Nicholas Didier" w:date="2013-09-09T21:52:00Z">
        <w:r w:rsidDel="00DE1D76">
          <w:delText xml:space="preserve">publics </w:delText>
        </w:r>
      </w:del>
      <w:ins w:id="1840" w:author="Nicholas Didier" w:date="2013-09-09T21:52:00Z">
        <w:r w:rsidR="00DE1D76">
          <w:t xml:space="preserve">publiques </w:t>
        </w:r>
      </w:ins>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4320D3A7" w:rsidR="003F4FDB" w:rsidRDefault="003F4FDB" w:rsidP="003F4FDB">
      <w:r>
        <w:t>Les retombées indirectes sont les dépenses effectuées par les touristes et excursionnistes dans les activités non caractéristiques du tourisme (commerces, services aux particuliers, carburant...)</w:t>
      </w:r>
      <w:del w:id="1841" w:author="Nicholas Didier" w:date="2013-09-09T21:53:00Z">
        <w:r w:rsidDel="00DE1D76">
          <w:delText>.</w:delText>
        </w:r>
      </w:del>
      <w:r>
        <w:t xml:space="preserve"> </w:t>
      </w:r>
      <w:del w:id="1842" w:author="Nicholas Didier" w:date="2013-09-09T21:53:00Z">
        <w:r w:rsidDel="00DE1D76">
          <w:delText xml:space="preserve">Comme </w:delText>
        </w:r>
      </w:del>
      <w:ins w:id="1843" w:author="Nicholas Didier" w:date="2013-09-09T21:53:00Z">
        <w:r w:rsidR="00DE1D76">
          <w:t xml:space="preserve">comme </w:t>
        </w:r>
      </w:ins>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6316590B" w:rsidR="008F5CE2" w:rsidRDefault="008F5CE2" w:rsidP="003F4FDB">
      <w:del w:id="1844" w:author="Nicholas Didier" w:date="2013-09-09T21:57:00Z">
        <w:r w:rsidDel="005C76F0">
          <w:delText xml:space="preserve">Le secteur </w:delText>
        </w:r>
      </w:del>
      <w:r>
        <w:t>HORE</w:t>
      </w:r>
      <w:ins w:id="1845" w:author="Nicholas Didier" w:date="2013-09-09T21:53:00Z">
        <w:r w:rsidR="00DE1D76">
          <w:t>S</w:t>
        </w:r>
      </w:ins>
      <w:r>
        <w:t xml:space="preserve">CA </w:t>
      </w:r>
      <w:del w:id="1846" w:author="Nicholas Didier" w:date="2013-09-09T21:57:00Z">
        <w:r w:rsidDel="005C76F0">
          <w:delText xml:space="preserve">du </w:delText>
        </w:r>
        <w:r w:rsidR="00E531A7" w:rsidDel="005C76F0">
          <w:delText xml:space="preserve">Luxembourg </w:delText>
        </w:r>
      </w:del>
      <w:r w:rsidR="00E531A7">
        <w:t xml:space="preserve">estime qu’un touriste au Luxembourg dépense en moyenne 68.- EUR par jour. Ce chiffre est bien évidemment approximatif, mais </w:t>
      </w:r>
      <w:commentRangeStart w:id="1847"/>
      <w:r w:rsidR="00E531A7">
        <w:t>reflète</w:t>
      </w:r>
      <w:commentRangeEnd w:id="1847"/>
      <w:r w:rsidR="00176682">
        <w:rPr>
          <w:rStyle w:val="CommentReference"/>
        </w:rPr>
        <w:commentReference w:id="1847"/>
      </w:r>
      <w:r w:rsidR="00E531A7">
        <w:t xml:space="preserve"> toutefois le potentiel économique du tourisme. Sur </w:t>
      </w:r>
      <w:del w:id="1848" w:author="Nicholas Didier" w:date="2013-09-09T21:54:00Z">
        <w:r w:rsidR="00E531A7" w:rsidDel="00DE1D76">
          <w:delText xml:space="preserve">une </w:delText>
        </w:r>
      </w:del>
      <w:ins w:id="1849" w:author="Nicholas Didier" w:date="2013-09-09T21:54:00Z">
        <w:r w:rsidR="00DE1D76">
          <w:t xml:space="preserve">la base </w:t>
        </w:r>
      </w:ins>
      <w:r w:rsidR="00E531A7">
        <w:t xml:space="preserve">année </w:t>
      </w:r>
      <w:ins w:id="1850" w:author="Nicholas Didier" w:date="2013-09-09T21:54:00Z">
        <w:r w:rsidR="00DE1D76">
          <w:t xml:space="preserve">d’un </w:t>
        </w:r>
      </w:ins>
      <w:del w:id="1851" w:author="Nicholas Didier" w:date="2013-09-09T21:54:00Z">
        <w:r w:rsidR="00E531A7" w:rsidDel="00DE1D76">
          <w:delText xml:space="preserve">avec un </w:delText>
        </w:r>
      </w:del>
      <w:r w:rsidR="00E531A7">
        <w:t>potentiel de 300.000</w:t>
      </w:r>
      <w:ins w:id="1852" w:author="Nicholas Didier" w:date="2013-09-09T21:54:00Z">
        <w:r w:rsidR="00DE1D76">
          <w:t>+</w:t>
        </w:r>
      </w:ins>
      <w:r w:rsidR="00E531A7">
        <w:t xml:space="preserve"> visiteurs</w:t>
      </w:r>
      <w:ins w:id="1853" w:author="Nicholas Didier" w:date="2013-09-09T21:55:00Z">
        <w:r w:rsidR="00DE1D76">
          <w:t xml:space="preserve"> annuels</w:t>
        </w:r>
      </w:ins>
      <w:r w:rsidR="00E531A7">
        <w:t xml:space="preserve">, le Science Center pourrait </w:t>
      </w:r>
      <w:ins w:id="1854" w:author="Jean Calmes" w:date="2013-10-30T14:42:00Z">
        <w:r w:rsidR="00176682">
          <w:t xml:space="preserve">dans cette hypothèse </w:t>
        </w:r>
      </w:ins>
      <w:r w:rsidR="00E531A7">
        <w:t xml:space="preserve">générer </w:t>
      </w:r>
      <w:del w:id="1855" w:author="Nicholas Didier" w:date="2013-09-09T21:56:00Z">
        <w:r w:rsidR="00E531A7" w:rsidDel="00DE1D76">
          <w:delText xml:space="preserve">un </w:delText>
        </w:r>
      </w:del>
      <w:ins w:id="1856" w:author="Nicholas Didier" w:date="2013-09-09T21:55:00Z">
        <w:r w:rsidR="00DE1D76">
          <w:t xml:space="preserve">des retombés </w:t>
        </w:r>
      </w:ins>
      <w:ins w:id="1857" w:author="Nicholas Didier" w:date="2013-09-09T21:56:00Z">
        <w:r w:rsidR="00DE1D76">
          <w:t xml:space="preserve">économiques </w:t>
        </w:r>
      </w:ins>
      <w:ins w:id="1858" w:author="Nicholas Didier" w:date="2013-09-09T21:55:00Z">
        <w:r w:rsidR="00DE1D76">
          <w:t xml:space="preserve">directes et indirectes </w:t>
        </w:r>
      </w:ins>
      <w:del w:id="1859" w:author="Nicholas Didier" w:date="2013-09-09T21:56:00Z">
        <w:r w:rsidR="00E531A7" w:rsidDel="00DE1D76">
          <w:delText xml:space="preserve">apport économique </w:delText>
        </w:r>
      </w:del>
      <w:del w:id="1860" w:author="Nicholas Didier" w:date="2013-09-09T21:57:00Z">
        <w:r w:rsidR="00E531A7" w:rsidDel="00DE1D76">
          <w:delText xml:space="preserve">d’approximativement 20 </w:delText>
        </w:r>
      </w:del>
      <w:ins w:id="1861" w:author="Nicholas Didier" w:date="2013-09-09T21:56:00Z">
        <w:r w:rsidR="00DE1D76">
          <w:t xml:space="preserve">d’environ </w:t>
        </w:r>
      </w:ins>
      <w:ins w:id="1862" w:author="Nicholas Didier" w:date="2013-09-09T21:57:00Z">
        <w:r w:rsidR="00DE1D76">
          <w:t xml:space="preserve">20 </w:t>
        </w:r>
      </w:ins>
      <w:r w:rsidR="00E531A7">
        <w:t>millions d’euros par an</w:t>
      </w:r>
      <w:ins w:id="1863" w:author="Nicholas Didier" w:date="2013-09-09T21:57:00Z">
        <w:r w:rsidR="00DE1D76">
          <w:t xml:space="preserve">. </w:t>
        </w:r>
      </w:ins>
      <w:r w:rsidR="00E531A7">
        <w:t xml:space="preserve"> </w:t>
      </w:r>
      <w:del w:id="1864" w:author="Nicholas Didier" w:date="2013-09-09T21:57:00Z">
        <w:r w:rsidR="00E531A7" w:rsidDel="00DE1D76">
          <w:delText xml:space="preserve">sur </w:delText>
        </w:r>
      </w:del>
      <w:del w:id="1865" w:author="Nicholas Didier" w:date="2013-09-09T21:55:00Z">
        <w:r w:rsidR="00E531A7" w:rsidDel="00DE1D76">
          <w:delText>les retombés directes et indirectes</w:delText>
        </w:r>
      </w:del>
      <w:del w:id="1866" w:author="Nicholas Didier" w:date="2013-09-09T21:57:00Z">
        <w:r w:rsidR="00E531A7" w:rsidDel="00DE1D76">
          <w:delText>. Ne sont pris en compte ici les retombées induites des commandes auprès des fournisseurs, etc.</w:delText>
        </w:r>
      </w:del>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1867" w:name="_Toc358814638"/>
      <w:r>
        <w:lastRenderedPageBreak/>
        <w:t>Le cas du Parc Merveilleux à Bettembourg</w:t>
      </w:r>
      <w:bookmarkEnd w:id="1867"/>
    </w:p>
    <w:p w14:paraId="7E0A68EB" w14:textId="77777777" w:rsidR="005C76F0" w:rsidRDefault="005D6BF0" w:rsidP="00D2023A">
      <w:pPr>
        <w:rPr>
          <w:ins w:id="1868" w:author="Nicholas Didier" w:date="2013-09-09T22:03:00Z"/>
        </w:rPr>
      </w:pPr>
      <w:del w:id="1869" w:author="Nicholas Didier" w:date="2013-09-09T21:58:00Z">
        <w:r w:rsidDel="005C76F0">
          <w:delText>Le Luxembourg d</w:delText>
        </w:r>
      </w:del>
      <w:ins w:id="1870" w:author="Nicholas Didier" w:date="2013-09-09T21:58:00Z">
        <w:r w:rsidR="005C76F0">
          <w:t>D</w:t>
        </w:r>
      </w:ins>
      <w:r>
        <w:t>epuis ses débuts</w:t>
      </w:r>
      <w:ins w:id="1871" w:author="Nicholas Didier" w:date="2013-09-09T21:59:00Z">
        <w:r w:rsidR="005C76F0">
          <w:t>,</w:t>
        </w:r>
      </w:ins>
      <w:r>
        <w:t xml:space="preserve"> </w:t>
      </w:r>
      <w:commentRangeStart w:id="1872"/>
      <w:ins w:id="1873" w:author="Nicholas Didier" w:date="2013-09-09T21:58:00Z">
        <w:r w:rsidR="005C76F0">
          <w:t xml:space="preserve">le tourisme au </w:t>
        </w:r>
      </w:ins>
      <w:ins w:id="1874" w:author="Nicholas Didier" w:date="2013-09-09T21:59:00Z">
        <w:r w:rsidR="005C76F0">
          <w:t>Luxembourg</w:t>
        </w:r>
      </w:ins>
      <w:ins w:id="1875" w:author="Nicholas Didier" w:date="2013-09-09T21:58:00Z">
        <w:r w:rsidR="005C76F0">
          <w:t xml:space="preserve"> </w:t>
        </w:r>
      </w:ins>
      <w:commentRangeEnd w:id="1872"/>
      <w:ins w:id="1876" w:author="Nicholas Didier" w:date="2013-09-09T21:59:00Z">
        <w:r w:rsidR="005C76F0">
          <w:rPr>
            <w:rStyle w:val="CommentReference"/>
          </w:rPr>
          <w:commentReference w:id="1872"/>
        </w:r>
      </w:ins>
      <w:r>
        <w:t>a connu une importante évolution</w:t>
      </w:r>
      <w:del w:id="1878" w:author="Nicholas Didier" w:date="2013-09-09T21:59:00Z">
        <w:r w:rsidDel="005C76F0">
          <w:delText xml:space="preserve"> dans le tourisme</w:delText>
        </w:r>
      </w:del>
      <w:r>
        <w:t>. Le nombre de nuitées a augmenté considérablement et de nouveaux marchés s</w:t>
      </w:r>
      <w:ins w:id="1879" w:author="Nicholas Didier" w:date="2013-09-09T22:01:00Z">
        <w:r w:rsidR="005C76F0">
          <w:t xml:space="preserve">ont en train de </w:t>
        </w:r>
      </w:ins>
      <w:del w:id="1880" w:author="Nicholas Didier" w:date="2013-09-09T22:01:00Z">
        <w:r w:rsidDel="005C76F0">
          <w:delText xml:space="preserve">’ouvrent </w:delText>
        </w:r>
      </w:del>
      <w:ins w:id="1881" w:author="Nicholas Didier" w:date="2013-09-09T22:01:00Z">
        <w:r w:rsidR="005C76F0">
          <w:t xml:space="preserve">s’ouvrir. </w:t>
        </w:r>
      </w:ins>
      <w:del w:id="1882" w:author="Nicholas Didier" w:date="2013-09-09T22:01:00Z">
        <w:r w:rsidDel="005C76F0">
          <w:delText xml:space="preserve">encore pour ce petit pays. </w:delText>
        </w:r>
      </w:del>
      <w:r>
        <w:t>L’offre touristique est très varié</w:t>
      </w:r>
      <w:ins w:id="1883" w:author="Nicholas Didier" w:date="2013-09-09T22:01:00Z">
        <w:r w:rsidR="005C76F0">
          <w:t>e</w:t>
        </w:r>
      </w:ins>
      <w:r>
        <w:t xml:space="preserve"> selon les différentes régions au Luxembour</w:t>
      </w:r>
      <w:r w:rsidR="00A42F23">
        <w:t>g et malgré la petite surface, cette offre</w:t>
      </w:r>
      <w:r>
        <w:t xml:space="preserve"> est très complète, que ce soient des activités de loisirs, </w:t>
      </w:r>
      <w:del w:id="1884" w:author="Nicholas Didier" w:date="2013-09-09T22:02:00Z">
        <w:r w:rsidDel="005C76F0">
          <w:delText xml:space="preserve">des activités </w:delText>
        </w:r>
      </w:del>
      <w:r>
        <w:t xml:space="preserve">culturelles ou </w:t>
      </w:r>
      <w:del w:id="1885" w:author="Nicholas Didier" w:date="2013-09-09T22:02:00Z">
        <w:r w:rsidDel="005C76F0">
          <w:delText xml:space="preserve">encore </w:delText>
        </w:r>
      </w:del>
      <w:r>
        <w:t>spor</w:t>
      </w:r>
      <w:r w:rsidR="00D2023A">
        <w:t>tives</w:t>
      </w:r>
      <w:del w:id="1886" w:author="Nicholas Didier" w:date="2013-09-09T22:02:00Z">
        <w:r w:rsidR="00D2023A" w:rsidDel="005C76F0">
          <w:delText xml:space="preserve">, </w:delText>
        </w:r>
      </w:del>
      <w:ins w:id="1887" w:author="Nicholas Didier" w:date="2013-09-09T22:02:00Z">
        <w:r w:rsidR="005C76F0">
          <w:t xml:space="preserve">.  </w:t>
        </w:r>
      </w:ins>
      <w:r w:rsidR="00D2023A">
        <w:t>de</w:t>
      </w:r>
      <w:ins w:id="1888" w:author="Nicholas Didier" w:date="2013-09-09T22:03:00Z">
        <w:r w:rsidR="005C76F0">
          <w:t>s</w:t>
        </w:r>
      </w:ins>
      <w:del w:id="1889" w:author="Nicholas Didier" w:date="2013-09-09T22:03:00Z">
        <w:r w:rsidR="00D2023A" w:rsidDel="005C76F0">
          <w:delText>s</w:delText>
        </w:r>
      </w:del>
      <w:r w:rsidR="00D2023A">
        <w:t xml:space="preserve"> musées</w:t>
      </w:r>
      <w:del w:id="1890" w:author="Nicholas Didier" w:date="2013-09-09T22:03:00Z">
        <w:r w:rsidR="00D2023A" w:rsidDel="005C76F0">
          <w:delText xml:space="preserve">, </w:delText>
        </w:r>
      </w:del>
      <w:ins w:id="1891" w:author="Nicholas Didier" w:date="2013-09-09T22:03:00Z">
        <w:r w:rsidR="005C76F0">
          <w:t xml:space="preserve"> ou d</w:t>
        </w:r>
      </w:ins>
      <w:del w:id="1892" w:author="Nicholas Didier" w:date="2013-09-09T22:03:00Z">
        <w:r w:rsidR="00D2023A" w:rsidDel="005C76F0">
          <w:delText>d</w:delText>
        </w:r>
      </w:del>
      <w:r w:rsidR="00D2023A">
        <w:t>e</w:t>
      </w:r>
      <w:del w:id="1893" w:author="Nicholas Didier" w:date="2013-09-09T22:03:00Z">
        <w:r w:rsidR="00D2023A" w:rsidDel="005C76F0">
          <w:delText>s</w:delText>
        </w:r>
      </w:del>
      <w:r w:rsidR="00D2023A">
        <w:t xml:space="preserve"> châteaux. </w:t>
      </w:r>
    </w:p>
    <w:p w14:paraId="1C36C8F8" w14:textId="2751D10D" w:rsidR="00AE316A" w:rsidRDefault="005C76F0" w:rsidP="00D2023A">
      <w:ins w:id="1894" w:author="Nicholas Didier" w:date="2013-09-09T22:03:00Z">
        <w:r>
          <w:t>Une des</w:t>
        </w:r>
      </w:ins>
      <w:ins w:id="1895" w:author="Nicholas Didier" w:date="2013-09-09T22:04:00Z">
        <w:r>
          <w:t xml:space="preserve"> </w:t>
        </w:r>
      </w:ins>
      <w:del w:id="1896" w:author="Nicholas Didier" w:date="2013-09-09T22:04:00Z">
        <w:r w:rsidR="005D6BF0" w:rsidDel="005C76F0">
          <w:delText xml:space="preserve">Les principales </w:delText>
        </w:r>
      </w:del>
      <w:r w:rsidR="005D6BF0">
        <w:t xml:space="preserve">attractions </w:t>
      </w:r>
      <w:ins w:id="1897" w:author="Nicholas Didier" w:date="2013-09-09T22:04:00Z">
        <w:r>
          <w:t xml:space="preserve">principales </w:t>
        </w:r>
      </w:ins>
      <w:r w:rsidR="005D6BF0">
        <w:t>au Luxembourg re</w:t>
      </w:r>
      <w:r w:rsidR="00A42F23">
        <w:t>ste</w:t>
      </w:r>
      <w:ins w:id="1898" w:author="Nicholas Didier" w:date="2013-09-09T22:04:00Z">
        <w:r>
          <w:t>nt</w:t>
        </w:r>
      </w:ins>
      <w:del w:id="1899" w:author="Nicholas Didier" w:date="2013-09-09T22:04:00Z">
        <w:r w:rsidR="00A42F23" w:rsidDel="005C76F0">
          <w:delText>nt</w:delText>
        </w:r>
      </w:del>
      <w:r w:rsidR="00A42F23">
        <w:t xml:space="preserve"> </w:t>
      </w:r>
      <w:del w:id="1900" w:author="Nicholas Didier" w:date="2013-09-09T22:05:00Z">
        <w:r w:rsidR="00A42F23" w:rsidDel="005C76F0">
          <w:delText xml:space="preserve">tout de même </w:delText>
        </w:r>
      </w:del>
      <w:r w:rsidR="00A42F23">
        <w:t xml:space="preserve">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7825B7BF" w:rsidR="005D6BF0" w:rsidRDefault="005A5836" w:rsidP="005A5836">
      <w:r>
        <w:t xml:space="preserve">Depuis 1956, le parc merveilleux de Bettembourg représente une </w:t>
      </w:r>
      <w:del w:id="1901" w:author="Nicholas Didier" w:date="2013-09-09T22:05:00Z">
        <w:r w:rsidDel="005C76F0">
          <w:delText xml:space="preserve">des majeures </w:delText>
        </w:r>
      </w:del>
      <w:r>
        <w:t>attracti</w:t>
      </w:r>
      <w:r w:rsidR="007F7ABE">
        <w:t>on</w:t>
      </w:r>
      <w:del w:id="1902" w:author="Nicholas Didier" w:date="2013-09-09T22:05:00Z">
        <w:r w:rsidR="007F7ABE" w:rsidDel="005C76F0">
          <w:delText>s</w:delText>
        </w:r>
      </w:del>
      <w:r w:rsidR="007F7ABE">
        <w:t xml:space="preserve"> touristique</w:t>
      </w:r>
      <w:ins w:id="1903" w:author="Nicholas Didier" w:date="2013-09-09T22:05:00Z">
        <w:r w:rsidR="005C76F0">
          <w:t xml:space="preserve"> majeure</w:t>
        </w:r>
      </w:ins>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10B09867"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del w:id="1904" w:author="Nicholas Didier" w:date="2013-09-09T22:09:00Z">
        <w:r w:rsidDel="00522FC9">
          <w:delText>De l</w:delText>
        </w:r>
      </w:del>
      <w:ins w:id="1905" w:author="Nicholas Didier" w:date="2013-09-09T22:09:00Z">
        <w:r w:rsidR="00522FC9">
          <w:t>D</w:t>
        </w:r>
      </w:ins>
      <w:r>
        <w:t xml:space="preserve">’autre part le volet animalier a été considérablement élargi.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abritant des oiseaux </w:t>
      </w:r>
      <w:r>
        <w:lastRenderedPageBreak/>
        <w:t>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FDFE881"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del w:id="1906" w:author="Nicholas Didier" w:date="2013-09-09T22:10:00Z">
        <w:r w:rsidR="00707C28" w:rsidDel="00BD6A43">
          <w:delText>sont lors</w:delText>
        </w:r>
      </w:del>
      <w:ins w:id="1907" w:author="Nicholas Didier" w:date="2013-09-09T22:10:00Z">
        <w:r w:rsidR="00BD6A43">
          <w:t>se</w:t>
        </w:r>
      </w:ins>
      <w:r w:rsidR="00707C28">
        <w:t xml:space="preserve"> </w:t>
      </w:r>
      <w:ins w:id="1908" w:author="Nicholas Didier" w:date="2013-09-09T22:10:00Z">
        <w:r w:rsidR="00BD6A43">
          <w:t>pr</w:t>
        </w:r>
        <w:r w:rsidR="00BD6A43">
          <w:rPr>
            <w:rFonts w:ascii="Arial" w:hAnsi="Arial"/>
          </w:rPr>
          <w:t>é</w:t>
        </w:r>
        <w:r w:rsidR="00BD6A43">
          <w:t xml:space="preserve">sentent lors </w:t>
        </w:r>
      </w:ins>
      <w:r w:rsidR="00707C28">
        <w:t>des weekends et des vacances scolaires</w:t>
      </w:r>
      <w:ins w:id="1909" w:author="Nicholas Didier" w:date="2013-09-09T22:11:00Z">
        <w:r w:rsidR="00BD6A43">
          <w:t xml:space="preserve">. </w:t>
        </w:r>
      </w:ins>
      <w:r w:rsidR="00707C28">
        <w:t xml:space="preserve"> </w:t>
      </w:r>
      <w:del w:id="1910" w:author="Nicholas Didier" w:date="2013-09-09T22:11:00Z">
        <w:r w:rsidR="00707C28" w:rsidDel="00BD6A43">
          <w:delText>et l</w:delText>
        </w:r>
      </w:del>
      <w:ins w:id="1911" w:author="Nicholas Didier" w:date="2013-09-09T22:11:00Z">
        <w:r w:rsidR="00BD6A43">
          <w:t>L</w:t>
        </w:r>
      </w:ins>
      <w:r w:rsidR="00707C28">
        <w:t>es visiteurs viennent non seulement du Luxembourg, mais également des pays voisins (Allemagne, France et Belgique).</w:t>
      </w:r>
      <w:r w:rsidR="000018EC">
        <w:t xml:space="preserve"> </w:t>
      </w:r>
      <w:del w:id="1912" w:author="Nicholas Didier" w:date="2013-09-09T22:11:00Z">
        <w:r w:rsidR="000018EC" w:rsidDel="00BD6A43">
          <w:delText>Entre autre le</w:delText>
        </w:r>
      </w:del>
      <w:ins w:id="1913" w:author="Nicholas Didier" w:date="2013-09-09T22:11:00Z">
        <w:r w:rsidR="00BD6A43">
          <w:t>Le</w:t>
        </w:r>
      </w:ins>
      <w:r w:rsidR="000018EC">
        <w:t xml:space="preserve"> parc accueille </w:t>
      </w:r>
      <w:ins w:id="1914" w:author="Nicholas Didier" w:date="2013-09-09T22:12:00Z">
        <w:r w:rsidR="00BD6A43">
          <w:rPr>
            <w:rFonts w:ascii="Arial" w:hAnsi="Arial"/>
          </w:rPr>
          <w:t>é</w:t>
        </w:r>
        <w:r w:rsidR="00BD6A43">
          <w:t xml:space="preserve">galement </w:t>
        </w:r>
      </w:ins>
      <w:del w:id="1915" w:author="Nicholas Didier" w:date="2013-09-09T22:12:00Z">
        <w:r w:rsidR="000018EC" w:rsidDel="00BD6A43">
          <w:delText xml:space="preserve">aussi </w:delText>
        </w:r>
      </w:del>
      <w:r w:rsidR="000018EC">
        <w:t xml:space="preserve">les touristes </w:t>
      </w:r>
      <w:ins w:id="1916" w:author="Nicholas Didier" w:date="2013-09-09T22:12:00Z">
        <w:r w:rsidR="00BD6A43">
          <w:t xml:space="preserve">venant </w:t>
        </w:r>
      </w:ins>
      <w:r w:rsidR="000018EC">
        <w:t>des cam</w:t>
      </w:r>
      <w:r w:rsidR="00E73EC9">
        <w:t>pings dans le nord du pays</w:t>
      </w:r>
      <w:ins w:id="1917" w:author="Nicholas Didier" w:date="2013-09-09T22:13:00Z">
        <w:r w:rsidR="00BD6A43">
          <w:t>, renseign</w:t>
        </w:r>
        <w:r w:rsidR="00BD6A43">
          <w:rPr>
            <w:rFonts w:ascii="Arial" w:hAnsi="Arial"/>
          </w:rPr>
          <w:t>é</w:t>
        </w:r>
        <w:r w:rsidR="00BD6A43">
          <w:t>s</w:t>
        </w:r>
      </w:ins>
      <w:r w:rsidR="00E73EC9">
        <w:t xml:space="preserve"> </w:t>
      </w:r>
      <w:del w:id="1918" w:author="Nicholas Didier" w:date="2013-09-09T22:13:00Z">
        <w:r w:rsidR="00E73EC9" w:rsidDel="00BD6A43">
          <w:delText>où c’est précisément la</w:delText>
        </w:r>
        <w:r w:rsidR="000018EC" w:rsidDel="00BD6A43">
          <w:delText xml:space="preserve"> direction</w:delText>
        </w:r>
        <w:r w:rsidR="00E73EC9" w:rsidDel="00BD6A43">
          <w:delText xml:space="preserve"> qui</w:delText>
        </w:r>
        <w:r w:rsidR="000018EC" w:rsidDel="00BD6A43">
          <w:delText xml:space="preserve"> se charge de la prospection </w:delText>
        </w:r>
      </w:del>
      <w:ins w:id="1919" w:author="Nicholas Didier" w:date="2013-09-09T22:13:00Z">
        <w:r w:rsidR="00BD6A43">
          <w:t xml:space="preserve">par </w:t>
        </w:r>
      </w:ins>
      <w:ins w:id="1920" w:author="Nicholas Didier" w:date="2013-09-09T22:14:00Z">
        <w:r w:rsidR="00BD6A43">
          <w:t>une politique cibl</w:t>
        </w:r>
        <w:r w:rsidR="00BD6A43">
          <w:rPr>
            <w:rFonts w:ascii="Arial" w:hAnsi="Arial"/>
          </w:rPr>
          <w:t>é</w:t>
        </w:r>
      </w:ins>
      <w:ins w:id="1921" w:author="Nicholas Didier" w:date="2013-09-09T22:15:00Z">
        <w:r w:rsidR="00BD6A43">
          <w:rPr>
            <w:rFonts w:ascii="Arial" w:hAnsi="Arial"/>
          </w:rPr>
          <w:t>e</w:t>
        </w:r>
      </w:ins>
      <w:ins w:id="1922" w:author="Nicholas Didier" w:date="2013-09-09T22:14:00Z">
        <w:r w:rsidR="00BD6A43">
          <w:t xml:space="preserve"> </w:t>
        </w:r>
      </w:ins>
      <w:r w:rsidR="000018EC">
        <w:t>de</w:t>
      </w:r>
      <w:del w:id="1923" w:author="Nicholas Didier" w:date="2013-09-09T22:15:00Z">
        <w:r w:rsidR="000018EC" w:rsidDel="00BD6A43">
          <w:delText>s</w:delText>
        </w:r>
      </w:del>
      <w:r w:rsidR="000018EC">
        <w:t xml:space="preserve"> </w:t>
      </w:r>
      <w:ins w:id="1924" w:author="Nicholas Didier" w:date="2013-09-09T22:15:00Z">
        <w:r w:rsidR="00BD6A43">
          <w:t xml:space="preserve">distribution de </w:t>
        </w:r>
      </w:ins>
      <w:r w:rsidR="000018EC">
        <w:t>dépliants</w:t>
      </w:r>
      <w:ins w:id="1925" w:author="Nicholas Didier" w:date="2013-09-09T22:15:00Z">
        <w:r w:rsidR="00BD6A43">
          <w:t xml:space="preserve"> publicitaires</w:t>
        </w:r>
      </w:ins>
      <w:ins w:id="1926" w:author="Nicholas Didier" w:date="2013-09-09T22:16:00Z">
        <w:r w:rsidR="00BD6A43">
          <w:t>, organis</w:t>
        </w:r>
        <w:r w:rsidR="00BD6A43">
          <w:rPr>
            <w:rFonts w:ascii="Arial" w:hAnsi="Arial"/>
          </w:rPr>
          <w:t>é</w:t>
        </w:r>
        <w:r w:rsidR="00BD6A43">
          <w:t xml:space="preserve">e par les dirigeants responsables, </w:t>
        </w:r>
      </w:ins>
      <w:del w:id="1927" w:author="Nicholas Didier" w:date="2013-09-09T22:14:00Z">
        <w:r w:rsidR="000018EC" w:rsidDel="00BD6A43">
          <w:delText xml:space="preserve">, </w:delText>
        </w:r>
      </w:del>
      <w:r w:rsidR="000018EC">
        <w:t xml:space="preserve">mais également des </w:t>
      </w:r>
      <w:del w:id="1928" w:author="Nicholas Didier" w:date="2013-09-09T22:17:00Z">
        <w:r w:rsidR="000018EC" w:rsidDel="00BD6A43">
          <w:delText xml:space="preserve">visiteurs </w:delText>
        </w:r>
      </w:del>
      <w:ins w:id="1929" w:author="Nicholas Didier" w:date="2013-09-09T22:17:00Z">
        <w:r w:rsidR="00BD6A43">
          <w:t xml:space="preserve">touristes provenant </w:t>
        </w:r>
      </w:ins>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4"/>
      </w:r>
    </w:p>
    <w:p w14:paraId="0EF3DE32" w14:textId="1C0745E2" w:rsidR="00A45074" w:rsidRDefault="000018EC" w:rsidP="005A5836">
      <w:r>
        <w:t>Le P</w:t>
      </w:r>
      <w:r w:rsidR="00A45074">
        <w:t>arc</w:t>
      </w:r>
      <w:r>
        <w:t xml:space="preserve"> Merveilleux</w:t>
      </w:r>
      <w:r w:rsidR="00A45074">
        <w:t xml:space="preserve"> connaît un </w:t>
      </w:r>
      <w:del w:id="1930" w:author="Nicholas Didier" w:date="2013-09-09T22:17:00Z">
        <w:r w:rsidR="00A45074" w:rsidDel="00BD6A43">
          <w:delText xml:space="preserve">grand </w:delText>
        </w:r>
      </w:del>
      <w:ins w:id="1931" w:author="Nicholas Didier" w:date="2013-09-09T22:17:00Z">
        <w:r w:rsidR="00BD6A43">
          <w:t xml:space="preserve">franc </w:t>
        </w:r>
      </w:ins>
      <w:r w:rsidR="00A45074">
        <w:t xml:space="preserve">succès, il est très bien noté sur les sites touristiques comme </w:t>
      </w:r>
      <w:del w:id="1932" w:author="Nicholas Didier" w:date="2013-09-09T22:17:00Z">
        <w:r w:rsidR="00A45074" w:rsidDel="00BD6A43">
          <w:delText xml:space="preserve">tripadvisor </w:delText>
        </w:r>
      </w:del>
      <w:ins w:id="1933" w:author="Nicholas Didier" w:date="2013-09-09T22:17:00Z">
        <w:r w:rsidR="00BD6A43">
          <w:t xml:space="preserve">TripAdvisor </w:t>
        </w:r>
      </w:ins>
      <w:r w:rsidR="00A45074">
        <w:t xml:space="preserve">ou </w:t>
      </w:r>
      <w:del w:id="1934" w:author="Nicholas Didier" w:date="2013-09-09T22:18:00Z">
        <w:r w:rsidR="00A45074" w:rsidDel="00BD6A43">
          <w:delText xml:space="preserve">tripwolf </w:delText>
        </w:r>
      </w:del>
      <w:ins w:id="1935" w:author="Nicholas Didier" w:date="2013-09-09T22:18:00Z">
        <w:r w:rsidR="00BD6A43">
          <w:t xml:space="preserve">Tripwolf </w:t>
        </w:r>
      </w:ins>
      <w:r w:rsidR="00A45074">
        <w:t>et conseillé sur différents forums en ligne, en France, en Belgique comme en Allemagne, plusieurs sites internet étrangers</w:t>
      </w:r>
      <w:r w:rsidR="00A45074">
        <w:rPr>
          <w:rStyle w:val="FootnoteReference"/>
        </w:rPr>
        <w:footnoteReference w:id="5"/>
      </w:r>
      <w:r w:rsidR="00A45074">
        <w:t xml:space="preserve"> suggèrent que le parc est une des attraction</w:t>
      </w:r>
      <w:r>
        <w:t>s incontournables de la région.</w:t>
      </w:r>
      <w:ins w:id="1936" w:author="Nicholas Didier" w:date="2013-09-09T22:18:00Z">
        <w:r w:rsidR="00706BE8">
          <w:t xml:space="preserve"> Le succ</w:t>
        </w:r>
        <w:r w:rsidR="00706BE8">
          <w:rPr>
            <w:rFonts w:ascii="Arial" w:hAnsi="Arial"/>
          </w:rPr>
          <w:t>è</w:t>
        </w:r>
        <w:r w:rsidR="00706BE8">
          <w:t>s du parc est ind</w:t>
        </w:r>
        <w:r w:rsidR="00706BE8">
          <w:rPr>
            <w:rFonts w:ascii="Arial" w:hAnsi="Arial"/>
          </w:rPr>
          <w:t>é</w:t>
        </w:r>
      </w:ins>
      <w:ins w:id="1937" w:author="Nicholas Didier" w:date="2013-09-09T22:19:00Z">
        <w:r w:rsidR="00706BE8">
          <w:t>niable</w:t>
        </w:r>
      </w:ins>
      <w:ins w:id="1938" w:author="Nicholas Didier" w:date="2013-09-09T22:20:00Z">
        <w:r w:rsidR="00706BE8">
          <w:t xml:space="preserve"> : </w:t>
        </w:r>
        <w:commentRangeStart w:id="1939"/>
        <w:r w:rsidR="00706BE8">
          <w:t>il est bas</w:t>
        </w:r>
      </w:ins>
      <w:ins w:id="1940" w:author="Nicholas Didier" w:date="2013-09-09T22:21:00Z">
        <w:r w:rsidR="00706BE8">
          <w:rPr>
            <w:rFonts w:ascii="Arial" w:hAnsi="Arial"/>
          </w:rPr>
          <w:t>é</w:t>
        </w:r>
        <w:r w:rsidR="00706BE8">
          <w:t xml:space="preserve"> sur un bon produit et </w:t>
        </w:r>
      </w:ins>
      <w:ins w:id="1941" w:author="Nicholas Didier" w:date="2013-09-09T22:22:00Z">
        <w:r w:rsidR="00706BE8">
          <w:t>un marketing bien cibl</w:t>
        </w:r>
        <w:r w:rsidR="00706BE8">
          <w:rPr>
            <w:rFonts w:ascii="Arial" w:hAnsi="Arial"/>
          </w:rPr>
          <w:t>é !</w:t>
        </w:r>
      </w:ins>
      <w:ins w:id="1942" w:author="Nicholas Didier" w:date="2013-09-09T22:18:00Z">
        <w:r w:rsidR="00706BE8">
          <w:t xml:space="preserve"> </w:t>
        </w:r>
      </w:ins>
      <w:commentRangeEnd w:id="1939"/>
      <w:ins w:id="1943" w:author="Nicholas Didier" w:date="2013-09-09T22:22:00Z">
        <w:r w:rsidR="00706BE8">
          <w:rPr>
            <w:rStyle w:val="CommentReference"/>
          </w:rPr>
          <w:commentReference w:id="1939"/>
        </w:r>
      </w:ins>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ins w:id="1945" w:author="Nicholas Didier" w:date="2013-09-09T22:24:00Z">
        <w:r w:rsidR="00706BE8">
          <w:t>(</w:t>
        </w:r>
      </w:ins>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598A4B17" w:rsidR="00A91296" w:rsidRDefault="00E73EC9" w:rsidP="005A5836">
      <w:del w:id="1946" w:author="Nicholas Didier" w:date="2013-09-09T22:25:00Z">
        <w:r w:rsidDel="00706BE8">
          <w:delText xml:space="preserve">La </w:delText>
        </w:r>
      </w:del>
      <w:ins w:id="1947" w:author="Nicholas Didier" w:date="2013-09-09T22:25:00Z">
        <w:r w:rsidR="00706BE8">
          <w:t xml:space="preserve">Le </w:t>
        </w:r>
      </w:ins>
      <w:r>
        <w:t>plus grand</w:t>
      </w:r>
      <w:del w:id="1948" w:author="Nicholas Didier" w:date="2013-09-09T22:25:00Z">
        <w:r w:rsidDel="00706BE8">
          <w:delText>e</w:delText>
        </w:r>
      </w:del>
      <w:r>
        <w:t xml:space="preserve"> </w:t>
      </w:r>
      <w:del w:id="1949" w:author="Nicholas Didier" w:date="2013-09-09T22:25:00Z">
        <w:r w:rsidDel="00706BE8">
          <w:delText xml:space="preserve">part </w:delText>
        </w:r>
      </w:del>
      <w:ins w:id="1950" w:author="Nicholas Didier" w:date="2013-09-09T22:25:00Z">
        <w:r w:rsidR="00706BE8">
          <w:t xml:space="preserve">nombre </w:t>
        </w:r>
      </w:ins>
      <w:r>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t>anglais et d’autres pays non précisés dans le cadre de ces donnée</w:t>
      </w:r>
      <w:r w:rsidR="000829CE">
        <w:t>s. Les données sont ici encodées à la caisse avec le code postal des visiteurs</w:t>
      </w:r>
      <w:ins w:id="1951" w:author="Nicholas Didier" w:date="2013-09-09T22:26:00Z">
        <w:r w:rsidR="00706BE8">
          <w:t xml:space="preserve"> </w:t>
        </w:r>
        <w:r w:rsidR="00706BE8">
          <w:rPr>
            <w:rFonts w:ascii="Arial" w:hAnsi="Arial"/>
          </w:rPr>
          <w:t>é</w:t>
        </w:r>
        <w:r w:rsidR="00706BE8">
          <w:t>tant la base.</w:t>
        </w:r>
      </w:ins>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2757E91D"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w:t>
      </w:r>
      <w:del w:id="1952" w:author="Nicholas Didier" w:date="2013-09-09T22:27:00Z">
        <w:r w:rsidR="006F505A" w:rsidDel="00706BE8">
          <w:delText xml:space="preserve">par </w:delText>
        </w:r>
      </w:del>
      <w:r w:rsidR="006F505A">
        <w:t>an</w:t>
      </w:r>
      <w:ins w:id="1953" w:author="Nicholas Didier" w:date="2013-09-09T22:27:00Z">
        <w:r w:rsidR="00706BE8">
          <w:t>nuelles</w:t>
        </w:r>
      </w:ins>
      <w:r w:rsidR="006F505A">
        <w:t xml:space="preserve"> pour une attraction dans le sud du pays</w:t>
      </w:r>
      <w:ins w:id="1954" w:author="Jean Calmes" w:date="2013-10-30T14:45:00Z">
        <w:r w:rsidR="00624EE6">
          <w:t>,</w:t>
        </w:r>
      </w:ins>
      <w:ins w:id="1955" w:author="Jean Calmes" w:date="2013-10-30T14:49:00Z">
        <w:r w:rsidR="00624EE6">
          <w:t xml:space="preserve"> </w:t>
        </w:r>
      </w:ins>
      <w:ins w:id="1956" w:author="Jean Calmes" w:date="2013-10-30T14:45:00Z">
        <w:r w:rsidR="00624EE6">
          <w:t>d</w:t>
        </w:r>
      </w:ins>
      <w:ins w:id="1957" w:author="Jean Calmes" w:date="2013-10-30T14:46:00Z">
        <w:r w:rsidR="00624EE6">
          <w:t>’autant plus que contrairement à Differdange</w:t>
        </w:r>
      </w:ins>
      <w:ins w:id="1958" w:author="Jean Calmes" w:date="2013-10-30T14:50:00Z">
        <w:r w:rsidR="00624EE6">
          <w:t xml:space="preserve"> qui </w:t>
        </w:r>
      </w:ins>
      <w:ins w:id="1959" w:author="Jean Calmes" w:date="2013-10-30T14:53:00Z">
        <w:r w:rsidR="00FE0949">
          <w:t>bénéficie d’</w:t>
        </w:r>
      </w:ins>
      <w:ins w:id="1960" w:author="Jean Calmes" w:date="2013-10-30T14:50:00Z">
        <w:r w:rsidR="00624EE6">
          <w:t>une a</w:t>
        </w:r>
      </w:ins>
      <w:ins w:id="1961" w:author="Jean Calmes" w:date="2013-10-30T14:53:00Z">
        <w:r w:rsidR="00FE0949">
          <w:t>ctivité</w:t>
        </w:r>
      </w:ins>
      <w:ins w:id="1962" w:author="Jean Calmes" w:date="2013-10-30T14:50:00Z">
        <w:r w:rsidR="00624EE6">
          <w:t xml:space="preserve"> in-house</w:t>
        </w:r>
      </w:ins>
      <w:ins w:id="1963" w:author="Jean Calmes" w:date="2013-10-30T14:46:00Z">
        <w:r w:rsidR="00624EE6">
          <w:t xml:space="preserve">, </w:t>
        </w:r>
      </w:ins>
      <w:ins w:id="1964" w:author="Jean Calmes" w:date="2013-10-30T14:51:00Z">
        <w:r w:rsidR="00624EE6">
          <w:t>Bettembourg</w:t>
        </w:r>
      </w:ins>
      <w:ins w:id="1965" w:author="Jean Calmes" w:date="2013-10-30T14:50:00Z">
        <w:r w:rsidR="00624EE6">
          <w:t xml:space="preserve"> n’est disponible que pendant 60% d</w:t>
        </w:r>
      </w:ins>
      <w:ins w:id="1966" w:author="Jean Calmes" w:date="2013-10-30T14:51:00Z">
        <w:r w:rsidR="00624EE6">
          <w:t>’une période</w:t>
        </w:r>
      </w:ins>
      <w:ins w:id="1967" w:author="Jean Calmes" w:date="2013-10-30T14:50:00Z">
        <w:r w:rsidR="00624EE6">
          <w:t xml:space="preserve"> annuel</w:t>
        </w:r>
      </w:ins>
      <w:ins w:id="1968" w:author="Jean Calmes" w:date="2013-10-30T14:51:00Z">
        <w:r w:rsidR="00624EE6">
          <w:t>le</w:t>
        </w:r>
      </w:ins>
      <w:ins w:id="1969" w:author="Jean Calmes" w:date="2013-10-30T14:46:00Z">
        <w:r w:rsidR="00624EE6">
          <w:t xml:space="preserve"> </w:t>
        </w:r>
      </w:ins>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1970" w:name="_Toc358814639"/>
      <w:r>
        <w:lastRenderedPageBreak/>
        <w:t>Conclusions pour l</w:t>
      </w:r>
      <w:r w:rsidR="00EF2EDF">
        <w:t>e projet Luxembourg Science Center à Differdange</w:t>
      </w:r>
      <w:bookmarkEnd w:id="1970"/>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1971" w:name="_Toc358814640"/>
      <w:r>
        <w:t>7</w:t>
      </w:r>
      <w:r w:rsidR="00CC1F08">
        <w:t xml:space="preserve">.1. Analyse des </w:t>
      </w:r>
      <w:r w:rsidR="0097767F">
        <w:t>Science Centres; chiffres,</w:t>
      </w:r>
      <w:r w:rsidR="00CC1F08">
        <w:t xml:space="preserve"> concepts</w:t>
      </w:r>
      <w:r w:rsidR="0097767F">
        <w:t xml:space="preserve"> et clientèle</w:t>
      </w:r>
      <w:bookmarkEnd w:id="1971"/>
    </w:p>
    <w:p w14:paraId="4C7DD6D9" w14:textId="374B4365" w:rsidR="00CC1F08" w:rsidRDefault="00CC1F08" w:rsidP="00CC1F08">
      <w:pPr>
        <w:ind w:firstLine="360"/>
      </w:pPr>
      <w:r>
        <w:t>Les données des Science Centers européens à notre disposition concernant le nombre de visiteurs annuels et leur stabilité présente</w:t>
      </w:r>
      <w:del w:id="1972" w:author="Nicholas Didier" w:date="2013-09-09T22:28:00Z">
        <w:r w:rsidDel="00706BE8">
          <w:delText>nt</w:delText>
        </w:r>
      </w:del>
      <w:r>
        <w:t xml:space="preserv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7777777"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 landmark » (la GGM 11), autour desquelles se construit le centre de la science.</w:t>
      </w:r>
    </w:p>
    <w:p w14:paraId="28F37A32" w14:textId="77777777" w:rsidR="00CC1F08" w:rsidRDefault="00A139AC" w:rsidP="00CC1F08">
      <w:pPr>
        <w:pStyle w:val="Heading2"/>
      </w:pPr>
      <w:bookmarkStart w:id="1973" w:name="_Toc358814641"/>
      <w:r>
        <w:t>7</w:t>
      </w:r>
      <w:r w:rsidR="00CC1F08">
        <w:t>.2. Étude détaillée du Swiss Science Center « Technorama » à Winterthur</w:t>
      </w:r>
      <w:bookmarkEnd w:id="1973"/>
      <w:r w:rsidR="00CC1F08">
        <w:t xml:space="preserve"> </w:t>
      </w:r>
    </w:p>
    <w:p w14:paraId="1FA386F0" w14:textId="52D2E1D6"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del w:id="1974" w:author="Nicholas Didier" w:date="2013-11-08T17:20:00Z">
        <w:r w:rsidDel="00F21EAF">
          <w:delText>200 km</w:delText>
        </w:r>
        <w:r w:rsidR="00ED0F8E" w:rsidDel="00F21EAF">
          <w:delText xml:space="preserve"> (à vol</w:delText>
        </w:r>
      </w:del>
      <w:ins w:id="1975" w:author="Nicholas Didier" w:date="2013-11-08T17:20:00Z">
        <w:r w:rsidR="00F21EAF">
          <w:t>2.</w:t>
        </w:r>
      </w:ins>
      <w:ins w:id="1976" w:author="Nicholas Didier" w:date="2013-11-08T17:21:00Z">
        <w:r w:rsidR="00F21EAF">
          <w:t>3</w:t>
        </w:r>
      </w:ins>
      <w:ins w:id="1977" w:author="Nicholas Didier" w:date="2013-11-08T17:20:00Z">
        <w:r w:rsidR="00F21EAF">
          <w:t>0</w:t>
        </w:r>
      </w:ins>
      <w:ins w:id="1978" w:author="Nicholas Didier" w:date="2013-11-08T17:21:00Z">
        <w:r w:rsidR="00F21EAF">
          <w:t xml:space="preserve"> H de trajet</w:t>
        </w:r>
      </w:ins>
      <w:r w:rsidR="00ED0F8E">
        <w:t xml:space="preserve"> </w:t>
      </w:r>
      <w:del w:id="1979" w:author="Nicholas Didier" w:date="2013-11-08T17:21:00Z">
        <w:r w:rsidR="00ED0F8E" w:rsidDel="00F21EAF">
          <w:delText>d’oiseau)</w:delText>
        </w:r>
        <w:r w:rsidDel="00F21EAF">
          <w:delText xml:space="preserve"> </w:delText>
        </w:r>
      </w:del>
      <w:r>
        <w:t xml:space="preserve">qui regroupe un total de </w:t>
      </w:r>
      <w:del w:id="1980" w:author="Nicholas Didier" w:date="2013-11-08T17:22:00Z">
        <w:r w:rsidDel="00F21EAF">
          <w:delText>17</w:delText>
        </w:r>
      </w:del>
      <w:ins w:id="1981" w:author="Nicholas Didier" w:date="2013-11-08T17:22:00Z">
        <w:r w:rsidR="00F21EAF">
          <w:t>15</w:t>
        </w:r>
      </w:ins>
      <w:r>
        <w:t>.</w:t>
      </w:r>
      <w:del w:id="1982" w:author="Nicholas Didier" w:date="2013-11-08T17:22:00Z">
        <w:r w:rsidDel="00F21EAF">
          <w:delText>250</w:delText>
        </w:r>
      </w:del>
      <w:ins w:id="1983" w:author="Nicholas Didier" w:date="2013-11-08T17:22:00Z">
        <w:r w:rsidR="00F21EAF">
          <w:t>000</w:t>
        </w:r>
      </w:ins>
      <w:r>
        <w:t xml:space="preserve">.000 habitants (Suisse, Allemagne, Autriche et France). En comparaison directe, utilisant le même </w:t>
      </w:r>
      <w:del w:id="1984" w:author="Nicholas Didier" w:date="2013-11-08T17:23:00Z">
        <w:r w:rsidDel="00F21EAF">
          <w:delText>rayon kilométrique</w:delText>
        </w:r>
      </w:del>
      <w:ins w:id="1985" w:author="Nicholas Didier" w:date="2013-11-08T17:23:00Z">
        <w:r w:rsidR="00F21EAF">
          <w:t>temps de trajet</w:t>
        </w:r>
      </w:ins>
      <w:r>
        <w:t xml:space="preserve">, Differdange se trouve dans une zone géographique de </w:t>
      </w:r>
      <w:ins w:id="1986" w:author="Nicholas Didier" w:date="2013-11-08T17:24:00Z">
        <w:r w:rsidR="00F21EAF">
          <w:t xml:space="preserve">presque </w:t>
        </w:r>
      </w:ins>
      <w:del w:id="1987" w:author="Nicholas Didier" w:date="2013-11-08T17:24:00Z">
        <w:r w:rsidR="00ED0F8E" w:rsidDel="00F21EAF">
          <w:delText>18</w:delText>
        </w:r>
      </w:del>
      <w:ins w:id="1988" w:author="Nicholas Didier" w:date="2013-11-08T17:24:00Z">
        <w:r w:rsidR="00F21EAF">
          <w:t>22</w:t>
        </w:r>
      </w:ins>
      <w:r>
        <w:t>.</w:t>
      </w:r>
      <w:del w:id="1989" w:author="Nicholas Didier" w:date="2013-11-08T17:24:00Z">
        <w:r w:rsidDel="00F21EAF">
          <w:delText>500</w:delText>
        </w:r>
      </w:del>
      <w:ins w:id="1990" w:author="Nicholas Didier" w:date="2013-11-08T17:24:00Z">
        <w:r w:rsidR="00F21EAF">
          <w:t>000</w:t>
        </w:r>
      </w:ins>
      <w:r>
        <w:t>.000 habitants (Luxembourg, Belgiq</w:t>
      </w:r>
      <w:r w:rsidR="00ED0F8E">
        <w:t xml:space="preserve">ue, </w:t>
      </w:r>
      <w:del w:id="1991" w:author="Nicholas Didier" w:date="2013-11-08T17:24:00Z">
        <w:r w:rsidR="00ED0F8E" w:rsidDel="00F21EAF">
          <w:delText>Allemagne</w:delText>
        </w:r>
      </w:del>
      <w:ins w:id="1992" w:author="Nicholas Didier" w:date="2013-11-08T17:24:00Z">
        <w:r w:rsidR="00F21EAF">
          <w:t xml:space="preserve">Allemagne, </w:t>
        </w:r>
      </w:ins>
      <w:ins w:id="1993" w:author="Nicholas Didier" w:date="2013-11-08T17:25:00Z">
        <w:r w:rsidR="00F21EAF">
          <w:t>France</w:t>
        </w:r>
      </w:ins>
      <w:ins w:id="1994" w:author="Nicholas Didier" w:date="2013-11-08T17:24:00Z">
        <w:r w:rsidR="00F21EAF">
          <w:t xml:space="preserve"> </w:t>
        </w:r>
      </w:ins>
      <w:ins w:id="1995" w:author="Nicholas Didier" w:date="2013-11-08T17:25:00Z">
        <w:r w:rsidR="00F21EAF">
          <w:t>et Pays-Bas</w:t>
        </w:r>
      </w:ins>
      <w:del w:id="1996" w:author="Nicholas Didier" w:date="2013-11-08T17:25:00Z">
        <w:r w:rsidR="00ED0F8E" w:rsidDel="00F21EAF">
          <w:delText xml:space="preserve"> et France</w:delText>
        </w:r>
      </w:del>
      <w:r w:rsidR="00ED0F8E">
        <w:t xml:space="preserve">). Ceci </w:t>
      </w:r>
      <w:r>
        <w:t xml:space="preserve">démontre qu’à prestation égale et densité démographique </w:t>
      </w:r>
      <w:del w:id="1997" w:author="Nicholas Didier" w:date="2013-11-08T17:25:00Z">
        <w:r w:rsidDel="00F21EAF">
          <w:delText>similaire</w:delText>
        </w:r>
      </w:del>
      <w:ins w:id="1998" w:author="Nicholas Didier" w:date="2013-11-08T17:25:00Z">
        <w:r w:rsidR="00F21EAF">
          <w:t>meilleure</w:t>
        </w:r>
      </w:ins>
      <w:r>
        <w:t xml:space="preserve">, Differdange peut accrocher au succès de Winterthur en termes de visiteurs. </w:t>
      </w:r>
    </w:p>
    <w:p w14:paraId="5F7C768F" w14:textId="6D20D0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ins w:id="1999" w:author="Nicholas Didier" w:date="2013-09-09T22:32:00Z">
        <w:r w:rsidR="00706BE8">
          <w:t>bas</w:t>
        </w:r>
        <w:r w:rsidR="00706BE8">
          <w:rPr>
            <w:rFonts w:ascii="Arial" w:hAnsi="Arial"/>
          </w:rPr>
          <w:t>é</w:t>
        </w:r>
      </w:ins>
      <w:ins w:id="2000" w:author="Nicholas Didier" w:date="2013-09-09T22:33:00Z">
        <w:r w:rsidR="00706BE8">
          <w:t xml:space="preserve">e en partie sur le sponsoring industriel </w:t>
        </w:r>
      </w:ins>
      <w:r>
        <w:t xml:space="preserve">et le travail en synergie avec les écoles permettent au Technorama d’inscrire </w:t>
      </w:r>
      <w:del w:id="2001" w:author="Nicholas Didier" w:date="2013-09-09T22:34:00Z">
        <w:r w:rsidDel="00706BE8">
          <w:delText xml:space="preserve">leur </w:delText>
        </w:r>
      </w:del>
      <w:ins w:id="2002" w:author="Nicholas Didier" w:date="2013-09-09T22:34:00Z">
        <w:r w:rsidR="00706BE8">
          <w:t xml:space="preserve">son </w:t>
        </w:r>
      </w:ins>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2003" w:name="_Toc358814642"/>
      <w:r>
        <w:t>7</w:t>
      </w:r>
      <w:r w:rsidR="00CC1F08">
        <w:t>.3. Définition et examen de la zone de chalandise du Projet</w:t>
      </w:r>
      <w:bookmarkEnd w:id="2003"/>
    </w:p>
    <w:p w14:paraId="08EEC7D4" w14:textId="77777777" w:rsidR="00ED0F8E" w:rsidRDefault="00CC1F08" w:rsidP="00CC1F08">
      <w:pPr>
        <w:ind w:firstLine="360"/>
        <w:rPr>
          <w:ins w:id="2004" w:author="Nicholas Didier" w:date="2013-11-08T17:36:00Z"/>
        </w:rPr>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ins w:id="2005" w:author="Nicholas Didier" w:date="2013-11-08T17:43:00Z">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ins>
    </w:p>
    <w:p w14:paraId="4B74C3CA" w14:textId="14193471" w:rsidR="00CC1F08" w:rsidRDefault="00ED0F8E" w:rsidP="00ED0F8E">
      <w:pPr>
        <w:ind w:firstLine="0"/>
      </w:pPr>
      <w:del w:id="2006" w:author="Nicholas Didier" w:date="2013-11-08T17:43:00Z">
        <w:r w:rsidDel="002D3E83">
          <w:rPr>
            <w:noProof/>
            <w:lang w:val="en-US"/>
          </w:rPr>
          <w:lastRenderedPageBreak/>
          <w:drawing>
            <wp:inline distT="0" distB="0" distL="0" distR="0" wp14:anchorId="76BB64B2" wp14:editId="25FDA207">
              <wp:extent cx="5760720" cy="4050783"/>
              <wp:effectExtent l="0" t="0" r="0" b="6985"/>
              <wp:docPr id="20" name="Image 20" descr="C:\Users\Joëlle\Dropbox\Musée de l'Energie\zone de chalandi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ëlle\Dropbox\Musée de l'Energie\zone de chalandise.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050783"/>
                      </a:xfrm>
                      <a:prstGeom prst="rect">
                        <a:avLst/>
                      </a:prstGeom>
                      <a:noFill/>
                      <a:ln>
                        <a:noFill/>
                      </a:ln>
                    </pic:spPr>
                  </pic:pic>
                </a:graphicData>
              </a:graphic>
            </wp:inline>
          </w:drawing>
        </w:r>
      </w:del>
      <w:r w:rsidR="00CC1F08">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commentRangeStart w:id="2007"/>
      <w:r>
        <w:rPr>
          <w:rStyle w:val="FootnoteReference"/>
        </w:rPr>
        <w:footnoteReference w:id="6"/>
      </w:r>
      <w:commentRangeEnd w:id="2007"/>
      <w:r w:rsidR="00127ADB">
        <w:rPr>
          <w:rStyle w:val="CommentReference"/>
        </w:rPr>
        <w:commentReference w:id="2007"/>
      </w:r>
    </w:p>
    <w:p w14:paraId="598809ED" w14:textId="2AE61465" w:rsidR="00CC1F08" w:rsidRDefault="00CC1F08" w:rsidP="00CC1F08">
      <w:pPr>
        <w:ind w:firstLine="360"/>
      </w:pPr>
      <w:r>
        <w:t xml:space="preserve">L’analyse de cette zone avec entre autre une partie des Pays-Bas, la Grande Région, une partie de Champagne Ardennes, </w:t>
      </w:r>
      <w:ins w:id="2008" w:author="Nicholas Didier" w:date="2013-11-08T17:49:00Z">
        <w:r w:rsidR="002D3E83">
          <w:t xml:space="preserve">une partie du Nord-Pas-de-Calais, </w:t>
        </w:r>
      </w:ins>
      <w:r>
        <w:t>de l’Alsace</w:t>
      </w:r>
      <w:del w:id="2009" w:author="Nicholas Didier" w:date="2013-11-08T17:50:00Z">
        <w:r w:rsidDel="002D3E83">
          <w:delText xml:space="preserve"> et </w:delText>
        </w:r>
      </w:del>
      <w:ins w:id="2010" w:author="Nicholas Didier" w:date="2013-11-08T17:50:00Z">
        <w:r w:rsidR="002D3E83">
          <w:t xml:space="preserve">, </w:t>
        </w:r>
      </w:ins>
      <w:r>
        <w:t>de la Rhénanie-du-Nord</w:t>
      </w:r>
      <w:ins w:id="2011" w:author="Nicholas Didier" w:date="2013-11-08T17:50:00Z">
        <w:r w:rsidR="002D3E83">
          <w:t xml:space="preserve">, du </w:t>
        </w:r>
      </w:ins>
      <w:ins w:id="2012" w:author="Nicholas Didier" w:date="2013-11-08T17:55:00Z">
        <w:r w:rsidR="002D3E83">
          <w:t>Bade-W</w:t>
        </w:r>
        <w:r w:rsidR="002D3E83">
          <w:rPr>
            <w:rFonts w:ascii="Arial" w:hAnsi="Arial" w:cs="Arial"/>
          </w:rPr>
          <w:t>ü</w:t>
        </w:r>
        <w:r w:rsidR="002D3E83">
          <w:t>rttemberg</w:t>
        </w:r>
      </w:ins>
      <w:ins w:id="2013" w:author="Nicholas Didier" w:date="2013-11-08T17:51:00Z">
        <w:r w:rsidR="002D3E83">
          <w:t>, de la Hesse</w:t>
        </w:r>
      </w:ins>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643FB8F2"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met volontairement à l’écart les visiteurs </w:t>
      </w:r>
      <w:del w:id="2014" w:author="Nicholas Didier" w:date="2013-09-09T22:35:00Z">
        <w:r w:rsidDel="00706BE8">
          <w:delText>wallons</w:delText>
        </w:r>
      </w:del>
      <w:ins w:id="2015" w:author="Nicholas Didier" w:date="2013-09-09T22:35:00Z">
        <w:r w:rsidR="00706BE8">
          <w:t>francophones</w:t>
        </w:r>
      </w:ins>
      <w:r>
        <w:t>.</w:t>
      </w:r>
    </w:p>
    <w:p w14:paraId="4E92F80A" w14:textId="47D66A24" w:rsidR="00CC1F08" w:rsidRDefault="00CC1F08" w:rsidP="00CC1F08">
      <w:pPr>
        <w:ind w:firstLine="360"/>
      </w:pPr>
      <w:r>
        <w:t>A cet égard, il est évident que le Projet luxembourgeois s’affichera en trois</w:t>
      </w:r>
      <w:ins w:id="2016" w:author="Nicholas Didier" w:date="2013-09-09T22:31:00Z">
        <w:r w:rsidR="00706BE8">
          <w:t xml:space="preserve"> sinon quatre</w:t>
        </w:r>
      </w:ins>
      <w:r>
        <w:t xml:space="preserve"> langues véhiculaires, à savoir le français, l’allemand</w:t>
      </w:r>
      <w:ins w:id="2017" w:author="Nicholas Didier" w:date="2013-09-09T22:31:00Z">
        <w:r w:rsidR="00706BE8">
          <w:t>,</w:t>
        </w:r>
      </w:ins>
      <w:r>
        <w:t xml:space="preserve"> </w:t>
      </w:r>
      <w:del w:id="2018" w:author="Nicholas Didier" w:date="2013-09-09T22:31:00Z">
        <w:r w:rsidDel="00706BE8">
          <w:delText xml:space="preserve">et </w:delText>
        </w:r>
      </w:del>
      <w:r>
        <w:t>l’anglais</w:t>
      </w:r>
      <w:ins w:id="2019" w:author="Nicholas Didier" w:date="2013-09-09T22:31:00Z">
        <w:r w:rsidR="00706BE8">
          <w:t xml:space="preserve"> et eventuellement le fla</w:t>
        </w:r>
        <w:del w:id="2020" w:author="Jean Calmes" w:date="2013-10-30T15:03:00Z">
          <w:r w:rsidR="00706BE8" w:rsidDel="00951CFF">
            <w:delText>m</w:delText>
          </w:r>
        </w:del>
        <w:r w:rsidR="00706BE8">
          <w:t>mand</w:t>
        </w:r>
      </w:ins>
      <w:r>
        <w:t>.</w:t>
      </w:r>
    </w:p>
    <w:p w14:paraId="77428447" w14:textId="77777777" w:rsidR="00CC1F08" w:rsidRDefault="00A139AC" w:rsidP="00CC1F08">
      <w:pPr>
        <w:pStyle w:val="Heading2"/>
      </w:pPr>
      <w:bookmarkStart w:id="2021" w:name="_Toc358814643"/>
      <w:r>
        <w:t>7</w:t>
      </w:r>
      <w:r w:rsidR="00CC1F08">
        <w:t>.4. Analyse du tourisme et de l’offre touristique</w:t>
      </w:r>
      <w:r w:rsidR="0097767F">
        <w:t xml:space="preserve"> avec le Parc Merveilleux</w:t>
      </w:r>
      <w:bookmarkEnd w:id="2021"/>
    </w:p>
    <w:p w14:paraId="4DD9802B" w14:textId="77777777" w:rsidR="00CC1F08" w:rsidRDefault="00CC1F08" w:rsidP="00CC1F08">
      <w:pPr>
        <w:ind w:firstLine="360"/>
      </w:pPr>
      <w:r>
        <w:lastRenderedPageBreak/>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w:t>
      </w:r>
      <w:del w:id="2022" w:author="Nicholas Didier" w:date="2013-09-03T17:37:00Z">
        <w:r w:rsidDel="00420A41">
          <w:delText xml:space="preserve">même </w:delText>
        </w:r>
      </w:del>
      <w:r>
        <w:t>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77777777"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7B2CAD25"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ins w:id="2023" w:author="Nicholas Didier" w:date="2013-09-09T22:36:00Z">
        <w:r w:rsidR="00706BE8">
          <w:t>S</w:t>
        </w:r>
      </w:ins>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del w:id="2024" w:author="Nicholas Didier" w:date="2013-09-09T22:37:00Z">
        <w:r w:rsidDel="00706BE8">
          <w:delText xml:space="preserve">économique </w:delText>
        </w:r>
      </w:del>
      <w:ins w:id="2025" w:author="Nicholas Didier" w:date="2013-09-09T22:37:00Z">
        <w:r w:rsidR="00706BE8">
          <w:t>pour l’</w:t>
        </w:r>
        <w:r w:rsidR="00706BE8">
          <w:rPr>
            <w:rFonts w:ascii="Arial" w:hAnsi="Arial"/>
          </w:rPr>
          <w:t>é</w:t>
        </w:r>
        <w:r w:rsidR="00706BE8">
          <w:t xml:space="preserve">conomie du pays </w:t>
        </w:r>
      </w:ins>
      <w:r>
        <w:t>de quelque</w:t>
      </w:r>
      <w:r w:rsidR="00E531A7">
        <w:t>s</w:t>
      </w:r>
      <w:r>
        <w:t xml:space="preserve"> 20 millions d’euros par an. La restauration, l’hôtellerie, les commerces et magasins, les stations de service et les transports bénéficieraient ainsi des retombées économiques du Projet.</w:t>
      </w:r>
    </w:p>
    <w:p w14:paraId="6AD434FD" w14:textId="57A92ED9" w:rsidR="00A1269A" w:rsidRDefault="00CC1F08" w:rsidP="00CC1F08">
      <w:pPr>
        <w:ind w:firstLine="360"/>
      </w:pPr>
      <w:r>
        <w:lastRenderedPageBreak/>
        <w:t xml:space="preserve">On arrive donc à conclure que Le Luxembourg Science Center, à produit offert équivalent aux autres Science Centers européens, </w:t>
      </w:r>
      <w:del w:id="2026" w:author="Nicholas Didier" w:date="2013-11-08T17:56:00Z">
        <w:r w:rsidDel="002D3E83">
          <w:delText xml:space="preserve"> </w:delText>
        </w:r>
      </w:del>
      <w:r>
        <w:t xml:space="preserve">peut égaliser voire même excéder leurs résultats en termes de visiteurs.  </w:t>
      </w:r>
      <w:r w:rsidR="00A1269A">
        <w:br w:type="page"/>
      </w:r>
    </w:p>
    <w:bookmarkStart w:id="2027" w:name="_Toc358814644"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proofErr w:type="spellStart"/>
          <w:r w:rsidRPr="00FA0236">
            <w:rPr>
              <w:lang w:val="en-GB"/>
            </w:rPr>
            <w:t>Bibliographie</w:t>
          </w:r>
          <w:bookmarkEnd w:id="2027"/>
          <w:proofErr w:type="spellEnd"/>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2028" w:name="_Toc358814645"/>
      <w:r>
        <w:lastRenderedPageBreak/>
        <w:t>Table des illustrations :</w:t>
      </w:r>
      <w:bookmarkEnd w:id="2028"/>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175212">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175212">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175212">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175212">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175212">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175212">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175212">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175212">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175212">
      <w:pPr>
        <w:pStyle w:val="TableofFigures"/>
        <w:tabs>
          <w:tab w:val="right" w:leader="dot" w:pos="9062"/>
        </w:tabs>
        <w:rPr>
          <w:rFonts w:eastAsiaTheme="minorEastAsia"/>
          <w:noProof/>
          <w:sz w:val="22"/>
          <w:lang w:val="fr-FR" w:eastAsia="fr-FR"/>
        </w:rPr>
      </w:pPr>
      <w:hyperlink r:id="rId31"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2029" w:name="_Toc358814646"/>
      <w:r>
        <w:lastRenderedPageBreak/>
        <w:t>Annexe</w:t>
      </w:r>
      <w:r w:rsidR="009B4998">
        <w:t>s</w:t>
      </w:r>
      <w:bookmarkEnd w:id="2029"/>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77777777" w:rsidR="00B72034" w:rsidRPr="00B72034" w:rsidRDefault="00B72034" w:rsidP="001B5352">
      <w:pPr>
        <w:spacing w:line="480" w:lineRule="auto"/>
        <w:ind w:firstLine="0"/>
        <w:jc w:val="left"/>
      </w:pPr>
    </w:p>
    <w:sectPr w:rsidR="00B72034" w:rsidRPr="00B72034" w:rsidSect="006F6F8D">
      <w:footerReference w:type="default" r:id="rId32"/>
      <w:pgSz w:w="11906" w:h="16838"/>
      <w:pgMar w:top="1417" w:right="1417" w:bottom="1417" w:left="1417"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98" w:author="Jean Calmes" w:date="2013-10-30T13:43:00Z" w:initials="JC">
    <w:p w14:paraId="451D03E3" w14:textId="59F3AB6C" w:rsidR="00F21EAF" w:rsidRDefault="00F21EAF">
      <w:pPr>
        <w:pStyle w:val="CommentText"/>
      </w:pPr>
      <w:r>
        <w:rPr>
          <w:rStyle w:val="CommentReference"/>
        </w:rPr>
        <w:annotationRef/>
      </w:r>
      <w:r>
        <w:t>cf Hong Kong Science Center</w:t>
      </w:r>
    </w:p>
  </w:comment>
  <w:comment w:id="548" w:author="Jean Calmes" w:date="2013-10-30T13:46:00Z" w:initials="JC">
    <w:p w14:paraId="5B3DC05B" w14:textId="6B094583" w:rsidR="00F21EAF" w:rsidRDefault="00F21EAF">
      <w:pPr>
        <w:pStyle w:val="CommentText"/>
      </w:pPr>
      <w:ins w:id="552" w:author="Jean Calmes" w:date="2013-10-30T13:46:00Z">
        <w:r>
          <w:rPr>
            <w:rStyle w:val="CommentReference"/>
          </w:rPr>
          <w:annotationRef/>
        </w:r>
      </w:ins>
    </w:p>
  </w:comment>
  <w:comment w:id="978" w:author="Jean Calmes" w:date="2013-10-30T13:57:00Z" w:initials="JC">
    <w:p w14:paraId="40ACBFE1" w14:textId="3E49F3D4" w:rsidR="00F21EAF" w:rsidRDefault="00F21EAF">
      <w:pPr>
        <w:pStyle w:val="CommentText"/>
      </w:pPr>
      <w:r>
        <w:rPr>
          <w:rStyle w:val="CommentReference"/>
        </w:rPr>
        <w:annotationRef/>
      </w:r>
    </w:p>
  </w:comment>
  <w:comment w:id="990" w:author="Jean Calmes" w:date="2013-10-30T13:57:00Z" w:initials="JC">
    <w:p w14:paraId="39B38077" w14:textId="36541DD6" w:rsidR="00F21EAF" w:rsidRDefault="00F21EAF">
      <w:pPr>
        <w:pStyle w:val="CommentText"/>
      </w:pPr>
      <w:ins w:id="995" w:author="Jean Calmes" w:date="2013-10-30T13:57:00Z">
        <w:r>
          <w:rPr>
            <w:rStyle w:val="CommentReference"/>
          </w:rPr>
          <w:annotationRef/>
        </w:r>
      </w:ins>
    </w:p>
  </w:comment>
  <w:comment w:id="1024" w:author="Jean Calmes" w:date="2013-10-30T14:00:00Z" w:initials="JC">
    <w:p w14:paraId="17FF9D7B" w14:textId="6B2CFC0F" w:rsidR="00F21EAF" w:rsidRDefault="00F21EAF">
      <w:pPr>
        <w:pStyle w:val="CommentText"/>
      </w:pPr>
      <w:ins w:id="1029" w:author="Jean Calmes" w:date="2013-10-30T14:00:00Z">
        <w:r>
          <w:rPr>
            <w:rStyle w:val="CommentReference"/>
          </w:rPr>
          <w:annotationRef/>
        </w:r>
      </w:ins>
      <w:r>
        <w:t>ajout. a</w:t>
      </w:r>
    </w:p>
  </w:comment>
  <w:comment w:id="1037" w:author="Jean Calmes" w:date="2013-10-30T14:02:00Z" w:initials="JC">
    <w:p w14:paraId="74C93DC6" w14:textId="156693A3" w:rsidR="00F21EAF" w:rsidRDefault="00F21EAF">
      <w:pPr>
        <w:pStyle w:val="CommentText"/>
      </w:pPr>
      <w:r>
        <w:rPr>
          <w:rStyle w:val="CommentReference"/>
        </w:rPr>
        <w:annotationRef/>
      </w:r>
      <w:r>
        <w:t>mettons 65/30/5</w:t>
      </w:r>
    </w:p>
  </w:comment>
  <w:comment w:id="1040" w:author="Nicholas Didier" w:date="2013-09-09T15:29:00Z" w:initials="ND">
    <w:p w14:paraId="095FFE79" w14:textId="79F42806" w:rsidR="00F21EAF" w:rsidRDefault="00F21EAF">
      <w:pPr>
        <w:pStyle w:val="CommentText"/>
      </w:pPr>
      <w:r>
        <w:rPr>
          <w:rStyle w:val="CommentReference"/>
        </w:rPr>
        <w:annotationRef/>
      </w:r>
      <w:r>
        <w:t>Jo</w:t>
      </w:r>
      <w:r>
        <w:rPr>
          <w:rFonts w:ascii="Arial" w:hAnsi="Arial" w:cs="Arial"/>
        </w:rPr>
        <w:t>ë</w:t>
      </w:r>
      <w:r>
        <w:t>lle, dat w</w:t>
      </w:r>
      <w:r>
        <w:rPr>
          <w:rFonts w:ascii="Arial" w:hAnsi="Arial" w:cs="Arial"/>
        </w:rPr>
        <w:t>ä</w:t>
      </w:r>
      <w:r>
        <w:t>r mei wi 100%</w:t>
      </w:r>
    </w:p>
  </w:comment>
  <w:comment w:id="1045" w:author="Nicholas Didier" w:date="2013-09-03T16:40:00Z" w:initials="ND">
    <w:p w14:paraId="42B21211" w14:textId="77777777" w:rsidR="00F21EAF" w:rsidRDefault="00F21EAF">
      <w:pPr>
        <w:pStyle w:val="CommentText"/>
      </w:pPr>
      <w:r>
        <w:rPr>
          <w:rStyle w:val="CommentReference"/>
        </w:rPr>
        <w:annotationRef/>
      </w:r>
      <w:r>
        <w:t>A verifier : ech kommen do eichter op 4.5%</w:t>
      </w:r>
    </w:p>
  </w:comment>
  <w:comment w:id="1091" w:author="Jean Calmes" w:date="2013-10-30T14:05:00Z" w:initials="JC">
    <w:p w14:paraId="30F2B1C6" w14:textId="699AC74D" w:rsidR="00F21EAF" w:rsidRDefault="00F21EAF">
      <w:pPr>
        <w:pStyle w:val="CommentText"/>
      </w:pPr>
      <w:r>
        <w:rPr>
          <w:rStyle w:val="CommentReference"/>
        </w:rPr>
        <w:annotationRef/>
      </w:r>
    </w:p>
  </w:comment>
  <w:comment w:id="1667" w:author="Nicholas Didier" w:date="2013-09-09T20:00:00Z" w:initials="ND">
    <w:p w14:paraId="502F552F" w14:textId="6E6801AB" w:rsidR="00F21EAF" w:rsidRDefault="00F21EAF">
      <w:pPr>
        <w:pStyle w:val="CommentText"/>
      </w:pPr>
      <w:r>
        <w:rPr>
          <w:rStyle w:val="CommentReference"/>
        </w:rPr>
        <w:annotationRef/>
      </w:r>
      <w:r>
        <w:t>Jo</w:t>
      </w:r>
      <w:r>
        <w:rPr>
          <w:rFonts w:ascii="Arial" w:hAnsi="Arial"/>
        </w:rPr>
        <w:t>ë</w:t>
      </w:r>
      <w:r>
        <w:t>lle bass du hei der Propaganda vu V</w:t>
      </w:r>
      <w:r>
        <w:rPr>
          <w:rFonts w:ascii="Arial" w:hAnsi="Arial"/>
        </w:rPr>
        <w:t>õ</w:t>
      </w:r>
      <w:r>
        <w:t xml:space="preserve">lklingen gefollecht ? </w:t>
      </w:r>
    </w:p>
  </w:comment>
  <w:comment w:id="1675" w:author="Nicholas Didier" w:date="2013-09-09T20:01:00Z" w:initials="ND">
    <w:p w14:paraId="1409DC48" w14:textId="14BA7D36" w:rsidR="00F21EAF" w:rsidRDefault="00F21EAF">
      <w:pPr>
        <w:pStyle w:val="CommentText"/>
      </w:pPr>
      <w:r>
        <w:rPr>
          <w:rStyle w:val="CommentReference"/>
        </w:rPr>
        <w:annotationRef/>
      </w:r>
      <w:r>
        <w:t>Gif ech och net soen, wanss de d’Accord bass.</w:t>
      </w:r>
    </w:p>
  </w:comment>
  <w:comment w:id="1744" w:author="Nicholas Didier" w:date="2013-09-09T21:36:00Z" w:initials="ND">
    <w:p w14:paraId="3183B495" w14:textId="65698599" w:rsidR="00F21EAF" w:rsidRDefault="00F21EAF">
      <w:pPr>
        <w:pStyle w:val="CommentText"/>
      </w:pPr>
      <w:r>
        <w:rPr>
          <w:rStyle w:val="CommentReference"/>
        </w:rPr>
        <w:annotationRef/>
      </w:r>
      <w:r>
        <w:t>Jo</w:t>
      </w:r>
      <w:r>
        <w:rPr>
          <w:rFonts w:ascii="Arial" w:hAnsi="Arial"/>
        </w:rPr>
        <w:t>ë</w:t>
      </w:r>
      <w:r>
        <w:t>lle ech huelen un dass de dat vun Redrock heieren hues, mais de Mus</w:t>
      </w:r>
      <w:r>
        <w:rPr>
          <w:rFonts w:ascii="Arial" w:hAnsi="Arial"/>
        </w:rPr>
        <w:t>ë</w:t>
      </w:r>
      <w:r>
        <w:t>e des Mines ass net a Ciel ouvert</w:t>
      </w:r>
    </w:p>
  </w:comment>
  <w:comment w:id="1776" w:author="Jean Calmes" w:date="2013-10-30T14:32:00Z" w:initials="JC">
    <w:p w14:paraId="52FFE0A2" w14:textId="2D4BFC3E" w:rsidR="00F21EAF" w:rsidRDefault="00F21EAF">
      <w:pPr>
        <w:pStyle w:val="CommentText"/>
      </w:pPr>
      <w:r>
        <w:rPr>
          <w:rStyle w:val="CommentReference"/>
        </w:rPr>
        <w:annotationRef/>
      </w:r>
      <w:r>
        <w:t>de</w:t>
      </w:r>
    </w:p>
  </w:comment>
  <w:comment w:id="1808" w:author="Jean Calmes" w:date="2013-10-30T14:34:00Z" w:initials="JC">
    <w:p w14:paraId="75BB14AA" w14:textId="2514A6E2" w:rsidR="00F21EAF" w:rsidRDefault="00F21EAF">
      <w:pPr>
        <w:pStyle w:val="CommentText"/>
      </w:pPr>
      <w:ins w:id="1810" w:author="Jean Calmes" w:date="2013-10-30T14:34:00Z">
        <w:r>
          <w:rPr>
            <w:rStyle w:val="CommentReference"/>
          </w:rPr>
          <w:annotationRef/>
        </w:r>
      </w:ins>
    </w:p>
  </w:comment>
  <w:comment w:id="1847" w:author="Jean Calmes" w:date="2013-10-30T14:42:00Z" w:initials="JC">
    <w:p w14:paraId="7EAACF1D" w14:textId="067B839A" w:rsidR="00F21EAF" w:rsidRDefault="00F21EAF">
      <w:pPr>
        <w:pStyle w:val="CommentText"/>
      </w:pPr>
      <w:r>
        <w:rPr>
          <w:rStyle w:val="CommentReference"/>
        </w:rPr>
        <w:annotationRef/>
      </w:r>
      <w:r>
        <w:t>….</w:t>
      </w:r>
      <w:r>
        <w:t>pourrait cependant être pris comme une mesure de dépense potentielle par touriste visitant le Science Centre</w:t>
      </w:r>
    </w:p>
  </w:comment>
  <w:comment w:id="1872" w:author="Nicholas Didier" w:date="2013-09-09T22:00:00Z" w:initials="ND">
    <w:p w14:paraId="04922038" w14:textId="4C49936F" w:rsidR="00F21EAF" w:rsidRDefault="00F21EAF">
      <w:pPr>
        <w:pStyle w:val="CommentText"/>
      </w:pPr>
      <w:ins w:id="1877" w:author="Nicholas Didier" w:date="2013-09-09T21:59:00Z">
        <w:r>
          <w:rPr>
            <w:rStyle w:val="CommentReference"/>
          </w:rPr>
          <w:annotationRef/>
        </w:r>
      </w:ins>
      <w:r>
        <w:t>Jo</w:t>
      </w:r>
      <w:r>
        <w:rPr>
          <w:rFonts w:ascii="Arial" w:hAnsi="Arial"/>
        </w:rPr>
        <w:t>ë</w:t>
      </w:r>
      <w:r>
        <w:t xml:space="preserve">lle ass dat dat wats de wollt’s soen ? </w:t>
      </w:r>
    </w:p>
  </w:comment>
  <w:comment w:id="1939" w:author="Nicholas Didier" w:date="2013-09-09T22:24:00Z" w:initials="ND">
    <w:p w14:paraId="5E10ADE4" w14:textId="63A25FD8" w:rsidR="00F21EAF" w:rsidRDefault="00F21EAF">
      <w:pPr>
        <w:pStyle w:val="CommentText"/>
      </w:pPr>
      <w:ins w:id="1944" w:author="Nicholas Didier" w:date="2013-09-09T22:22:00Z">
        <w:r>
          <w:rPr>
            <w:rStyle w:val="CommentReference"/>
          </w:rPr>
          <w:annotationRef/>
        </w:r>
      </w:ins>
      <w:r>
        <w:t>Jo</w:t>
      </w:r>
      <w:r>
        <w:rPr>
          <w:rFonts w:ascii="Arial" w:hAnsi="Arial"/>
        </w:rPr>
        <w:t>ë</w:t>
      </w:r>
      <w:r>
        <w:t xml:space="preserve">lle : Dat Argument musse mer weider developpieren a gebrauchen an eiser Conclusioun an Executive Summary. </w:t>
      </w:r>
    </w:p>
  </w:comment>
  <w:comment w:id="2007" w:author="Nicholas Didier" w:date="2013-09-03T17:34:00Z" w:initials="ND">
    <w:p w14:paraId="0D9D3446" w14:textId="77777777" w:rsidR="00F21EAF" w:rsidRDefault="00F21EAF">
      <w:pPr>
        <w:pStyle w:val="CommentText"/>
      </w:pPr>
      <w:r>
        <w:rPr>
          <w:rStyle w:val="CommentReference"/>
        </w:rPr>
        <w:annotationRef/>
      </w:r>
      <w:r>
        <w:t>Wann ech emol meng detailleiert Arbecht fardech hun, da wesse mer mei genau wat d’Zone de Chalandise duerstellt an da kenne mer Chifferen vergleichen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F21EAF" w:rsidRDefault="00F21EAF" w:rsidP="006F6F8D">
      <w:pPr>
        <w:spacing w:after="0" w:line="240" w:lineRule="auto"/>
      </w:pPr>
      <w:r>
        <w:separator/>
      </w:r>
    </w:p>
  </w:endnote>
  <w:endnote w:type="continuationSeparator" w:id="0">
    <w:p w14:paraId="3B58B919" w14:textId="77777777" w:rsidR="00F21EAF" w:rsidRDefault="00F21EAF"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F21EAF" w:rsidRDefault="00F21EAF">
        <w:pPr>
          <w:pStyle w:val="Footer"/>
          <w:jc w:val="right"/>
        </w:pPr>
        <w:r>
          <w:fldChar w:fldCharType="begin"/>
        </w:r>
        <w:r>
          <w:instrText>PAGE   \* MERGEFORMAT</w:instrText>
        </w:r>
        <w:r>
          <w:fldChar w:fldCharType="separate"/>
        </w:r>
        <w:r w:rsidR="00484F95" w:rsidRPr="00484F95">
          <w:rPr>
            <w:noProof/>
            <w:lang w:val="fr-FR"/>
          </w:rPr>
          <w:t>25</w:t>
        </w:r>
        <w:r>
          <w:fldChar w:fldCharType="end"/>
        </w:r>
      </w:p>
    </w:sdtContent>
  </w:sdt>
  <w:p w14:paraId="6D9F1B46" w14:textId="77777777" w:rsidR="00F21EAF" w:rsidRDefault="00F21EA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F21EAF" w:rsidRDefault="00F21EAF" w:rsidP="006F6F8D">
      <w:pPr>
        <w:spacing w:after="0" w:line="240" w:lineRule="auto"/>
      </w:pPr>
      <w:r>
        <w:separator/>
      </w:r>
    </w:p>
  </w:footnote>
  <w:footnote w:type="continuationSeparator" w:id="0">
    <w:p w14:paraId="441BC498" w14:textId="77777777" w:rsidR="00F21EAF" w:rsidRDefault="00F21EAF" w:rsidP="006F6F8D">
      <w:pPr>
        <w:spacing w:after="0" w:line="240" w:lineRule="auto"/>
      </w:pPr>
      <w:r>
        <w:continuationSeparator/>
      </w:r>
    </w:p>
  </w:footnote>
  <w:footnote w:id="1">
    <w:p w14:paraId="7BE4116D" w14:textId="77777777" w:rsidR="00F21EAF" w:rsidRDefault="00F21EAF">
      <w:pPr>
        <w:pStyle w:val="FootnoteText"/>
      </w:pPr>
      <w:r>
        <w:rPr>
          <w:rStyle w:val="FootnoteReference"/>
        </w:rPr>
        <w:footnoteRef/>
      </w:r>
      <w:r>
        <w:t xml:space="preserve"> Technorama (CH), Nemo Science Center (NL), Experimentarium (DK), Heureka (FI)</w:t>
      </w:r>
    </w:p>
  </w:footnote>
  <w:footnote w:id="2">
    <w:p w14:paraId="777D7A41" w14:textId="77777777" w:rsidR="00F21EAF" w:rsidRDefault="00F21EAF">
      <w:pPr>
        <w:pStyle w:val="FootnoteText"/>
      </w:pPr>
      <w:r>
        <w:rPr>
          <w:rStyle w:val="FootnoteReference"/>
        </w:rPr>
        <w:footnoteRef/>
      </w:r>
      <w:r>
        <w:t xml:space="preserve"> Entretien Avril, 2013 avec Monsieur </w:t>
      </w:r>
      <w:ins w:id="856" w:author="Nicholas Didier" w:date="2013-09-03T16:31:00Z">
        <w:r>
          <w:t xml:space="preserve">Thorsten </w:t>
        </w:r>
      </w:ins>
      <w:r>
        <w:t>Künnemann, Directeur à Technorama (CH)</w:t>
      </w:r>
    </w:p>
  </w:footnote>
  <w:footnote w:id="3">
    <w:p w14:paraId="1A9654A6" w14:textId="5F7F6779" w:rsidR="00F21EAF" w:rsidRPr="00DB4253" w:rsidRDefault="00F21EAF">
      <w:pPr>
        <w:pStyle w:val="FootnoteText"/>
        <w:rPr>
          <w:lang w:val="en-US"/>
          <w:rPrChange w:id="1214" w:author="Nicholas Didier" w:date="2013-11-08T15:54:00Z">
            <w:rPr/>
          </w:rPrChange>
        </w:rPr>
      </w:pPr>
      <w:ins w:id="1215" w:author="Nicholas Didier" w:date="2013-11-08T15:54:00Z">
        <w:r>
          <w:rPr>
            <w:rStyle w:val="FootnoteReference"/>
          </w:rPr>
          <w:footnoteRef/>
        </w:r>
        <w:r>
          <w:t xml:space="preserve"> </w:t>
        </w:r>
        <w:r>
          <w:rPr>
            <w:lang w:val="en-US"/>
          </w:rPr>
          <w:t xml:space="preserve">On a </w:t>
        </w:r>
        <w:proofErr w:type="spellStart"/>
        <w:r>
          <w:rPr>
            <w:lang w:val="en-US"/>
          </w:rPr>
          <w:t>consid</w:t>
        </w:r>
      </w:ins>
      <w:ins w:id="1216" w:author="Nicholas Didier" w:date="2013-11-08T15:55:00Z">
        <w:r>
          <w:rPr>
            <w:rFonts w:ascii="Arial" w:hAnsi="Arial" w:cs="Arial"/>
            <w:lang w:val="en-US"/>
          </w:rPr>
          <w:t>é</w:t>
        </w:r>
      </w:ins>
      <w:ins w:id="1217" w:author="Nicholas Didier" w:date="2013-11-08T15:54:00Z">
        <w:r>
          <w:rPr>
            <w:lang w:val="en-US"/>
          </w:rPr>
          <w:t>r</w:t>
        </w:r>
      </w:ins>
      <w:ins w:id="1218" w:author="Nicholas Didier" w:date="2013-11-08T15:55:00Z">
        <w:r>
          <w:rPr>
            <w:rFonts w:ascii="Arial" w:hAnsi="Arial" w:cs="Arial"/>
            <w:lang w:val="en-US"/>
          </w:rPr>
          <w:t>é</w:t>
        </w:r>
        <w:proofErr w:type="spellEnd"/>
        <w:r>
          <w:rPr>
            <w:rFonts w:ascii="Arial" w:hAnsi="Arial" w:cs="Arial"/>
            <w:lang w:val="en-US"/>
          </w:rPr>
          <w:t xml:space="preserve"> le Luxembourg </w:t>
        </w:r>
        <w:proofErr w:type="spellStart"/>
        <w:r>
          <w:rPr>
            <w:rFonts w:ascii="Arial" w:hAnsi="Arial" w:cs="Arial"/>
            <w:lang w:val="en-US"/>
          </w:rPr>
          <w:t>comme</w:t>
        </w:r>
        <w:proofErr w:type="spellEnd"/>
        <w:r>
          <w:rPr>
            <w:rFonts w:ascii="Arial" w:hAnsi="Arial" w:cs="Arial"/>
            <w:lang w:val="en-US"/>
          </w:rPr>
          <w:t xml:space="preserve"> zone unique, </w:t>
        </w:r>
        <w:proofErr w:type="spellStart"/>
        <w:r>
          <w:rPr>
            <w:rFonts w:ascii="Arial" w:hAnsi="Arial" w:cs="Arial"/>
            <w:lang w:val="en-US"/>
          </w:rPr>
          <w:t>dans</w:t>
        </w:r>
        <w:proofErr w:type="spellEnd"/>
        <w:r>
          <w:rPr>
            <w:rFonts w:ascii="Arial" w:hAnsi="Arial" w:cs="Arial"/>
            <w:lang w:val="en-US"/>
          </w:rPr>
          <w:t xml:space="preserve"> la </w:t>
        </w:r>
        <w:proofErr w:type="spellStart"/>
        <w:r>
          <w:rPr>
            <w:rFonts w:ascii="Arial" w:hAnsi="Arial" w:cs="Arial"/>
            <w:lang w:val="en-US"/>
          </w:rPr>
          <w:t>fourchette</w:t>
        </w:r>
        <w:proofErr w:type="spellEnd"/>
        <w:r>
          <w:rPr>
            <w:rFonts w:ascii="Arial" w:hAnsi="Arial" w:cs="Arial"/>
            <w:lang w:val="en-US"/>
          </w:rPr>
          <w:t xml:space="preserve"> </w:t>
        </w:r>
        <w:proofErr w:type="spellStart"/>
        <w:r>
          <w:rPr>
            <w:rFonts w:ascii="Arial" w:hAnsi="Arial" w:cs="Arial"/>
            <w:lang w:val="en-US"/>
          </w:rPr>
          <w:t>d’une</w:t>
        </w:r>
        <w:proofErr w:type="spellEnd"/>
        <w:r>
          <w:rPr>
            <w:rFonts w:ascii="Arial" w:hAnsi="Arial" w:cs="Arial"/>
            <w:lang w:val="en-US"/>
          </w:rPr>
          <w:t xml:space="preserve"> </w:t>
        </w:r>
        <w:proofErr w:type="spellStart"/>
        <w:r>
          <w:rPr>
            <w:rFonts w:ascii="Arial" w:hAnsi="Arial" w:cs="Arial"/>
            <w:lang w:val="en-US"/>
          </w:rPr>
          <w:t>heure</w:t>
        </w:r>
        <w:proofErr w:type="spellEnd"/>
        <w:r>
          <w:rPr>
            <w:rFonts w:ascii="Arial" w:hAnsi="Arial" w:cs="Arial"/>
            <w:lang w:val="en-US"/>
          </w:rPr>
          <w:t xml:space="preserve"> de </w:t>
        </w:r>
        <w:proofErr w:type="spellStart"/>
        <w:r>
          <w:rPr>
            <w:rFonts w:ascii="Arial" w:hAnsi="Arial" w:cs="Arial"/>
            <w:lang w:val="en-US"/>
          </w:rPr>
          <w:t>trajet</w:t>
        </w:r>
        <w:proofErr w:type="spellEnd"/>
        <w:r>
          <w:rPr>
            <w:rFonts w:ascii="Arial" w:hAnsi="Arial" w:cs="Arial"/>
            <w:lang w:val="en-US"/>
          </w:rPr>
          <w:t xml:space="preserve">, </w:t>
        </w:r>
        <w:proofErr w:type="spellStart"/>
        <w:r>
          <w:rPr>
            <w:rFonts w:ascii="Arial" w:hAnsi="Arial" w:cs="Arial"/>
            <w:lang w:val="en-US"/>
          </w:rPr>
          <w:t>ce</w:t>
        </w:r>
        <w:proofErr w:type="spellEnd"/>
        <w:r>
          <w:rPr>
            <w:rFonts w:ascii="Arial" w:hAnsi="Arial" w:cs="Arial"/>
            <w:lang w:val="en-US"/>
          </w:rPr>
          <w:t xml:space="preserve"> qui </w:t>
        </w:r>
        <w:proofErr w:type="spellStart"/>
        <w:r>
          <w:rPr>
            <w:rFonts w:ascii="Arial" w:hAnsi="Arial" w:cs="Arial"/>
            <w:lang w:val="en-US"/>
          </w:rPr>
          <w:t>va</w:t>
        </w:r>
        <w:proofErr w:type="spellEnd"/>
        <w:r>
          <w:rPr>
            <w:rFonts w:ascii="Arial" w:hAnsi="Arial" w:cs="Arial"/>
            <w:lang w:val="en-US"/>
          </w:rPr>
          <w:t xml:space="preserve"> </w:t>
        </w:r>
      </w:ins>
      <w:proofErr w:type="spellStart"/>
      <w:ins w:id="1219" w:author="Nicholas Didier" w:date="2013-11-08T15:56:00Z">
        <w:r>
          <w:rPr>
            <w:rFonts w:ascii="Arial" w:hAnsi="Arial" w:cs="Arial"/>
            <w:lang w:val="en-US"/>
          </w:rPr>
          <w:t>ê</w:t>
        </w:r>
      </w:ins>
      <w:ins w:id="1220" w:author="Nicholas Didier" w:date="2013-11-08T15:55:00Z">
        <w:r>
          <w:rPr>
            <w:rFonts w:ascii="Arial" w:hAnsi="Arial" w:cs="Arial"/>
            <w:lang w:val="en-US"/>
          </w:rPr>
          <w:t>tre</w:t>
        </w:r>
      </w:ins>
      <w:proofErr w:type="spellEnd"/>
      <w:ins w:id="1221" w:author="Nicholas Didier" w:date="2013-11-08T15:56:00Z">
        <w:r>
          <w:rPr>
            <w:rFonts w:ascii="Arial" w:hAnsi="Arial" w:cs="Arial"/>
            <w:lang w:val="en-US"/>
          </w:rPr>
          <w:t xml:space="preserve"> la </w:t>
        </w:r>
        <w:proofErr w:type="spellStart"/>
        <w:r>
          <w:rPr>
            <w:rFonts w:ascii="Arial" w:hAnsi="Arial" w:cs="Arial"/>
            <w:lang w:val="en-US"/>
          </w:rPr>
          <w:t>r</w:t>
        </w:r>
      </w:ins>
      <w:ins w:id="1222" w:author="Nicholas Didier" w:date="2013-11-08T15:57:00Z">
        <w:r>
          <w:rPr>
            <w:rFonts w:ascii="Arial" w:hAnsi="Arial" w:cs="Arial"/>
            <w:lang w:val="en-US"/>
          </w:rPr>
          <w:t>é</w:t>
        </w:r>
      </w:ins>
      <w:ins w:id="1223" w:author="Nicholas Didier" w:date="2013-11-08T15:56:00Z">
        <w:r>
          <w:rPr>
            <w:rFonts w:ascii="Arial" w:hAnsi="Arial" w:cs="Arial"/>
            <w:lang w:val="en-US"/>
          </w:rPr>
          <w:t>alité</w:t>
        </w:r>
        <w:proofErr w:type="spellEnd"/>
        <w:r>
          <w:rPr>
            <w:rFonts w:ascii="Arial" w:hAnsi="Arial" w:cs="Arial"/>
            <w:lang w:val="en-US"/>
          </w:rPr>
          <w:t xml:space="preserve"> aprè</w:t>
        </w:r>
      </w:ins>
      <w:ins w:id="1224" w:author="Nicholas Didier" w:date="2013-11-08T15:57:00Z">
        <w:r>
          <w:rPr>
            <w:rFonts w:ascii="Arial" w:hAnsi="Arial" w:cs="Arial"/>
            <w:lang w:val="en-US"/>
          </w:rPr>
          <w:t xml:space="preserve">s </w:t>
        </w:r>
        <w:proofErr w:type="spellStart"/>
        <w:r>
          <w:rPr>
            <w:rFonts w:ascii="Arial" w:hAnsi="Arial" w:cs="Arial"/>
            <w:lang w:val="en-US"/>
          </w:rPr>
          <w:t>l’ouverture</w:t>
        </w:r>
        <w:proofErr w:type="spellEnd"/>
        <w:r>
          <w:rPr>
            <w:rFonts w:ascii="Arial" w:hAnsi="Arial" w:cs="Arial"/>
            <w:lang w:val="en-US"/>
          </w:rPr>
          <w:t xml:space="preserve"> de </w:t>
        </w:r>
        <w:proofErr w:type="spellStart"/>
        <w:r>
          <w:rPr>
            <w:rFonts w:ascii="Arial" w:hAnsi="Arial" w:cs="Arial"/>
            <w:lang w:val="en-US"/>
          </w:rPr>
          <w:t>l’autoroute</w:t>
        </w:r>
        <w:proofErr w:type="spellEnd"/>
        <w:r>
          <w:rPr>
            <w:rFonts w:ascii="Arial" w:hAnsi="Arial" w:cs="Arial"/>
            <w:lang w:val="en-US"/>
          </w:rPr>
          <w:t xml:space="preserve"> du Nord, fin 2014 </w:t>
        </w:r>
      </w:ins>
      <w:ins w:id="1225" w:author="Nicholas Didier" w:date="2013-11-08T15:55:00Z">
        <w:r>
          <w:rPr>
            <w:rFonts w:ascii="Arial" w:hAnsi="Arial" w:cs="Arial"/>
            <w:lang w:val="en-US"/>
          </w:rPr>
          <w:t xml:space="preserve"> </w:t>
        </w:r>
      </w:ins>
    </w:p>
  </w:footnote>
  <w:footnote w:id="4">
    <w:p w14:paraId="23C812F7" w14:textId="77777777" w:rsidR="00F21EAF" w:rsidRDefault="00F21EAF">
      <w:pPr>
        <w:pStyle w:val="FootnoteText"/>
      </w:pPr>
      <w:r>
        <w:rPr>
          <w:rStyle w:val="FootnoteReference"/>
        </w:rPr>
        <w:footnoteRef/>
      </w:r>
      <w:r>
        <w:t xml:space="preserve"> </w:t>
      </w:r>
      <w:r>
        <w:t>Entretien avec Monsieur Guy Feidt et Monsieur Marc Neu, Direction du Parc Merveilleux, Mai 2013</w:t>
      </w:r>
    </w:p>
  </w:footnote>
  <w:footnote w:id="5">
    <w:p w14:paraId="4D8C513E" w14:textId="77777777" w:rsidR="00F21EAF" w:rsidRDefault="00F21EAF">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6">
    <w:p w14:paraId="1B158441" w14:textId="77777777" w:rsidR="00F21EAF" w:rsidRDefault="00F21EAF">
      <w:pPr>
        <w:pStyle w:val="FootnoteText"/>
      </w:pPr>
      <w:r>
        <w:rPr>
          <w:rStyle w:val="FootnoteReference"/>
        </w:rPr>
        <w:footnoteRef/>
      </w:r>
      <w:r>
        <w:t xml:space="preserve"> </w:t>
      </w:r>
      <w:r>
        <w:t>Le nombre d’habitants de la zone de chalandise de Winterthur n’est pas connu, mais celui du rayon à vol d’oiseau de 200km est plus grand pour Differdange que pour Winterthur, nous pouvons donc affirmer que la zone de chalandise de Differdange est supérieure en termes du nombre d’habitants.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2">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3">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6">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7">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8">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3">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6"/>
  </w:num>
  <w:num w:numId="2">
    <w:abstractNumId w:val="1"/>
  </w:num>
  <w:num w:numId="3">
    <w:abstractNumId w:val="12"/>
  </w:num>
  <w:num w:numId="4">
    <w:abstractNumId w:val="8"/>
  </w:num>
  <w:num w:numId="5">
    <w:abstractNumId w:val="3"/>
  </w:num>
  <w:num w:numId="6">
    <w:abstractNumId w:val="9"/>
  </w:num>
  <w:num w:numId="7">
    <w:abstractNumId w:val="4"/>
  </w:num>
  <w:num w:numId="8">
    <w:abstractNumId w:val="10"/>
  </w:num>
  <w:num w:numId="9">
    <w:abstractNumId w:val="0"/>
  </w:num>
  <w:num w:numId="10">
    <w:abstractNumId w:val="11"/>
  </w:num>
  <w:num w:numId="11">
    <w:abstractNumId w:val="5"/>
  </w:num>
  <w:num w:numId="12">
    <w:abstractNumId w:val="2"/>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568B1"/>
    <w:rsid w:val="0005751F"/>
    <w:rsid w:val="00062687"/>
    <w:rsid w:val="00062B54"/>
    <w:rsid w:val="000829CE"/>
    <w:rsid w:val="00086842"/>
    <w:rsid w:val="0008797A"/>
    <w:rsid w:val="00091094"/>
    <w:rsid w:val="00097521"/>
    <w:rsid w:val="000A1236"/>
    <w:rsid w:val="000A4671"/>
    <w:rsid w:val="000B0F97"/>
    <w:rsid w:val="000B1483"/>
    <w:rsid w:val="000B6F08"/>
    <w:rsid w:val="000B7850"/>
    <w:rsid w:val="000C0506"/>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84606"/>
    <w:rsid w:val="00190354"/>
    <w:rsid w:val="001A78D6"/>
    <w:rsid w:val="001B3F61"/>
    <w:rsid w:val="001B499A"/>
    <w:rsid w:val="001B4C4E"/>
    <w:rsid w:val="001B5352"/>
    <w:rsid w:val="001D29E8"/>
    <w:rsid w:val="001E4306"/>
    <w:rsid w:val="001E6BE3"/>
    <w:rsid w:val="001F464C"/>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FDB"/>
    <w:rsid w:val="003F7E33"/>
    <w:rsid w:val="00400C39"/>
    <w:rsid w:val="0041301C"/>
    <w:rsid w:val="00416811"/>
    <w:rsid w:val="00420A41"/>
    <w:rsid w:val="00443C99"/>
    <w:rsid w:val="00451B4A"/>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51163F"/>
    <w:rsid w:val="005127E7"/>
    <w:rsid w:val="00517282"/>
    <w:rsid w:val="00522386"/>
    <w:rsid w:val="00522FC9"/>
    <w:rsid w:val="00524FA2"/>
    <w:rsid w:val="005251DA"/>
    <w:rsid w:val="00531C76"/>
    <w:rsid w:val="00534589"/>
    <w:rsid w:val="00540470"/>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B198C"/>
    <w:rsid w:val="006B4DD0"/>
    <w:rsid w:val="006B60E6"/>
    <w:rsid w:val="006C402B"/>
    <w:rsid w:val="006D3FB5"/>
    <w:rsid w:val="006F3CC7"/>
    <w:rsid w:val="006F505A"/>
    <w:rsid w:val="006F6F8D"/>
    <w:rsid w:val="006F734C"/>
    <w:rsid w:val="006F7BDC"/>
    <w:rsid w:val="00706347"/>
    <w:rsid w:val="00706BE8"/>
    <w:rsid w:val="00707C28"/>
    <w:rsid w:val="00726B21"/>
    <w:rsid w:val="00730F23"/>
    <w:rsid w:val="00743FE8"/>
    <w:rsid w:val="00745F8E"/>
    <w:rsid w:val="00750D04"/>
    <w:rsid w:val="007714B0"/>
    <w:rsid w:val="0078014B"/>
    <w:rsid w:val="00781091"/>
    <w:rsid w:val="007A4A7B"/>
    <w:rsid w:val="007B5FE0"/>
    <w:rsid w:val="007C1DE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72D4F"/>
    <w:rsid w:val="00875911"/>
    <w:rsid w:val="00883B74"/>
    <w:rsid w:val="008861F4"/>
    <w:rsid w:val="00890F97"/>
    <w:rsid w:val="00897338"/>
    <w:rsid w:val="00897AD7"/>
    <w:rsid w:val="008A748B"/>
    <w:rsid w:val="008B0241"/>
    <w:rsid w:val="008B5270"/>
    <w:rsid w:val="008C02F5"/>
    <w:rsid w:val="008C0A9B"/>
    <w:rsid w:val="008C1069"/>
    <w:rsid w:val="008C1E77"/>
    <w:rsid w:val="008C2A56"/>
    <w:rsid w:val="008C2A59"/>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A002A3"/>
    <w:rsid w:val="00A0420F"/>
    <w:rsid w:val="00A056D6"/>
    <w:rsid w:val="00A1269A"/>
    <w:rsid w:val="00A139AC"/>
    <w:rsid w:val="00A3342E"/>
    <w:rsid w:val="00A374DA"/>
    <w:rsid w:val="00A42F23"/>
    <w:rsid w:val="00A45074"/>
    <w:rsid w:val="00A4694E"/>
    <w:rsid w:val="00A52564"/>
    <w:rsid w:val="00A527F0"/>
    <w:rsid w:val="00A6517E"/>
    <w:rsid w:val="00A65B92"/>
    <w:rsid w:val="00A67FF9"/>
    <w:rsid w:val="00A711B4"/>
    <w:rsid w:val="00A86E7B"/>
    <w:rsid w:val="00A906C1"/>
    <w:rsid w:val="00A91296"/>
    <w:rsid w:val="00A96E4E"/>
    <w:rsid w:val="00AA5E0A"/>
    <w:rsid w:val="00AB4C11"/>
    <w:rsid w:val="00AC3050"/>
    <w:rsid w:val="00AC5B9E"/>
    <w:rsid w:val="00AC7D7F"/>
    <w:rsid w:val="00AD02BD"/>
    <w:rsid w:val="00AD1833"/>
    <w:rsid w:val="00AD68D6"/>
    <w:rsid w:val="00AE03DE"/>
    <w:rsid w:val="00AE316A"/>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66193"/>
    <w:rsid w:val="00C76074"/>
    <w:rsid w:val="00C868B9"/>
    <w:rsid w:val="00C9097F"/>
    <w:rsid w:val="00CA2A07"/>
    <w:rsid w:val="00CB01E2"/>
    <w:rsid w:val="00CC1F08"/>
    <w:rsid w:val="00CC2852"/>
    <w:rsid w:val="00CC544C"/>
    <w:rsid w:val="00CD2B3E"/>
    <w:rsid w:val="00CE118D"/>
    <w:rsid w:val="00CE3263"/>
    <w:rsid w:val="00CF69EB"/>
    <w:rsid w:val="00D12135"/>
    <w:rsid w:val="00D12192"/>
    <w:rsid w:val="00D2023A"/>
    <w:rsid w:val="00D26F29"/>
    <w:rsid w:val="00D31BBD"/>
    <w:rsid w:val="00D32B8B"/>
    <w:rsid w:val="00D333B0"/>
    <w:rsid w:val="00D41F22"/>
    <w:rsid w:val="00D50A8B"/>
    <w:rsid w:val="00D51344"/>
    <w:rsid w:val="00D569F6"/>
    <w:rsid w:val="00D651DF"/>
    <w:rsid w:val="00D72E3C"/>
    <w:rsid w:val="00D81886"/>
    <w:rsid w:val="00DB35CB"/>
    <w:rsid w:val="00DB4253"/>
    <w:rsid w:val="00DC0F1B"/>
    <w:rsid w:val="00DD2DB3"/>
    <w:rsid w:val="00DD62AB"/>
    <w:rsid w:val="00DE1D76"/>
    <w:rsid w:val="00DE351E"/>
    <w:rsid w:val="00DE6458"/>
    <w:rsid w:val="00E0055F"/>
    <w:rsid w:val="00E0677E"/>
    <w:rsid w:val="00E254DE"/>
    <w:rsid w:val="00E32D69"/>
    <w:rsid w:val="00E41776"/>
    <w:rsid w:val="00E42A55"/>
    <w:rsid w:val="00E44572"/>
    <w:rsid w:val="00E47B1C"/>
    <w:rsid w:val="00E47B50"/>
    <w:rsid w:val="00E531A7"/>
    <w:rsid w:val="00E63C95"/>
    <w:rsid w:val="00E73EC9"/>
    <w:rsid w:val="00E77B04"/>
    <w:rsid w:val="00E800F3"/>
    <w:rsid w:val="00E85109"/>
    <w:rsid w:val="00EA0A9B"/>
    <w:rsid w:val="00EB0667"/>
    <w:rsid w:val="00EB33A6"/>
    <w:rsid w:val="00EB62C2"/>
    <w:rsid w:val="00EB6733"/>
    <w:rsid w:val="00EB6C79"/>
    <w:rsid w:val="00EC4765"/>
    <w:rsid w:val="00ED0650"/>
    <w:rsid w:val="00ED0F8E"/>
    <w:rsid w:val="00ED3EA4"/>
    <w:rsid w:val="00ED6650"/>
    <w:rsid w:val="00ED6DCE"/>
    <w:rsid w:val="00EE51B3"/>
    <w:rsid w:val="00EF2076"/>
    <w:rsid w:val="00EF2EDF"/>
    <w:rsid w:val="00EF2F3B"/>
    <w:rsid w:val="00F00B15"/>
    <w:rsid w:val="00F06014"/>
    <w:rsid w:val="00F06290"/>
    <w:rsid w:val="00F06D73"/>
    <w:rsid w:val="00F1016C"/>
    <w:rsid w:val="00F14618"/>
    <w:rsid w:val="00F20100"/>
    <w:rsid w:val="00F2070E"/>
    <w:rsid w:val="00F21EAF"/>
    <w:rsid w:val="00F30518"/>
    <w:rsid w:val="00F41A49"/>
    <w:rsid w:val="00F46197"/>
    <w:rsid w:val="00F47566"/>
    <w:rsid w:val="00F56E01"/>
    <w:rsid w:val="00F615BD"/>
    <w:rsid w:val="00F6331A"/>
    <w:rsid w:val="00F73338"/>
    <w:rsid w:val="00F9403D"/>
    <w:rsid w:val="00FA0236"/>
    <w:rsid w:val="00FB6E21"/>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chart" Target="charts/chart3.xml"/><Relationship Id="rId24" Type="http://schemas.openxmlformats.org/officeDocument/2006/relationships/chart" Target="charts/chart4.xml"/><Relationship Id="rId25" Type="http://schemas.openxmlformats.org/officeDocument/2006/relationships/chart" Target="charts/chart5.xml"/><Relationship Id="rId26" Type="http://schemas.openxmlformats.org/officeDocument/2006/relationships/chart" Target="charts/chart6.xml"/><Relationship Id="rId27" Type="http://schemas.openxmlformats.org/officeDocument/2006/relationships/chart" Target="charts/chart7.xml"/><Relationship Id="rId28" Type="http://schemas.openxmlformats.org/officeDocument/2006/relationships/chart" Target="charts/chart8.xml"/><Relationship Id="rId2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jpeg"/><Relationship Id="rId31" Type="http://schemas.openxmlformats.org/officeDocument/2006/relationships/hyperlink" Target="file:///C:\Dokumente%20und%20Einstellungen\JB\Eigene%20Dateien\Dropbox\Mus&#233;e%20de%20l'Energie\Etude%20de%20March&#233;%20Luxembourg%20Science%20Center.docx" TargetMode="External"/><Relationship Id="rId32" Type="http://schemas.openxmlformats.org/officeDocument/2006/relationships/footer" Target="footer1.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comments" Target="comments.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hyperlink" Target="http://www.mobiliteit.lu" TargetMode="External"/><Relationship Id="rId18" Type="http://schemas.openxmlformats.org/officeDocument/2006/relationships/image" Target="media/image6.jpeg"/><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30940840"/>
        <c:axId val="2040597032"/>
      </c:barChart>
      <c:catAx>
        <c:axId val="2130940840"/>
        <c:scaling>
          <c:orientation val="minMax"/>
        </c:scaling>
        <c:delete val="0"/>
        <c:axPos val="l"/>
        <c:majorTickMark val="out"/>
        <c:minorTickMark val="none"/>
        <c:tickLblPos val="nextTo"/>
        <c:crossAx val="2040597032"/>
        <c:crosses val="autoZero"/>
        <c:auto val="1"/>
        <c:lblAlgn val="ctr"/>
        <c:lblOffset val="100"/>
        <c:noMultiLvlLbl val="0"/>
      </c:catAx>
      <c:valAx>
        <c:axId val="2040597032"/>
        <c:scaling>
          <c:orientation val="minMax"/>
        </c:scaling>
        <c:delete val="0"/>
        <c:axPos val="b"/>
        <c:majorGridlines/>
        <c:numFmt formatCode="General" sourceLinked="1"/>
        <c:majorTickMark val="out"/>
        <c:minorTickMark val="none"/>
        <c:tickLblPos val="nextTo"/>
        <c:crossAx val="2130940840"/>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021638664"/>
        <c:axId val="-2032022296"/>
        <c:axId val="0"/>
      </c:bar3DChart>
      <c:catAx>
        <c:axId val="-2021638664"/>
        <c:scaling>
          <c:orientation val="minMax"/>
        </c:scaling>
        <c:delete val="0"/>
        <c:axPos val="b"/>
        <c:majorTickMark val="out"/>
        <c:minorTickMark val="none"/>
        <c:tickLblPos val="nextTo"/>
        <c:crossAx val="-2032022296"/>
        <c:crosses val="autoZero"/>
        <c:auto val="1"/>
        <c:lblAlgn val="ctr"/>
        <c:lblOffset val="100"/>
        <c:noMultiLvlLbl val="0"/>
      </c:catAx>
      <c:valAx>
        <c:axId val="-2032022296"/>
        <c:scaling>
          <c:orientation val="minMax"/>
        </c:scaling>
        <c:delete val="0"/>
        <c:axPos val="l"/>
        <c:majorGridlines/>
        <c:numFmt formatCode="General" sourceLinked="1"/>
        <c:majorTickMark val="out"/>
        <c:minorTickMark val="none"/>
        <c:tickLblPos val="nextTo"/>
        <c:crossAx val="-202163866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086623464"/>
        <c:axId val="-2085635304"/>
        <c:axId val="0"/>
      </c:bar3DChart>
      <c:catAx>
        <c:axId val="-2086623464"/>
        <c:scaling>
          <c:orientation val="minMax"/>
        </c:scaling>
        <c:delete val="0"/>
        <c:axPos val="b"/>
        <c:majorTickMark val="out"/>
        <c:minorTickMark val="none"/>
        <c:tickLblPos val="nextTo"/>
        <c:crossAx val="-2085635304"/>
        <c:crosses val="autoZero"/>
        <c:auto val="1"/>
        <c:lblAlgn val="ctr"/>
        <c:lblOffset val="100"/>
        <c:noMultiLvlLbl val="0"/>
      </c:catAx>
      <c:valAx>
        <c:axId val="-2085635304"/>
        <c:scaling>
          <c:orientation val="minMax"/>
        </c:scaling>
        <c:delete val="0"/>
        <c:axPos val="l"/>
        <c:majorGridlines/>
        <c:numFmt formatCode="General" sourceLinked="1"/>
        <c:majorTickMark val="out"/>
        <c:minorTickMark val="none"/>
        <c:tickLblPos val="nextTo"/>
        <c:crossAx val="-208662346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056332152"/>
        <c:axId val="-2056329144"/>
        <c:axId val="0"/>
      </c:bar3DChart>
      <c:catAx>
        <c:axId val="-2056332152"/>
        <c:scaling>
          <c:orientation val="minMax"/>
        </c:scaling>
        <c:delete val="0"/>
        <c:axPos val="b"/>
        <c:majorTickMark val="out"/>
        <c:minorTickMark val="none"/>
        <c:tickLblPos val="nextTo"/>
        <c:crossAx val="-2056329144"/>
        <c:crosses val="autoZero"/>
        <c:auto val="1"/>
        <c:lblAlgn val="ctr"/>
        <c:lblOffset val="100"/>
        <c:noMultiLvlLbl val="0"/>
      </c:catAx>
      <c:valAx>
        <c:axId val="-2056329144"/>
        <c:scaling>
          <c:orientation val="minMax"/>
        </c:scaling>
        <c:delete val="0"/>
        <c:axPos val="l"/>
        <c:majorGridlines/>
        <c:numFmt formatCode="General" sourceLinked="1"/>
        <c:majorTickMark val="out"/>
        <c:minorTickMark val="none"/>
        <c:tickLblPos val="nextTo"/>
        <c:crossAx val="-205633215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056373336"/>
        <c:axId val="-2056355960"/>
        <c:axId val="0"/>
      </c:bar3DChart>
      <c:catAx>
        <c:axId val="-2056373336"/>
        <c:scaling>
          <c:orientation val="minMax"/>
        </c:scaling>
        <c:delete val="0"/>
        <c:axPos val="b"/>
        <c:majorTickMark val="out"/>
        <c:minorTickMark val="none"/>
        <c:tickLblPos val="nextTo"/>
        <c:crossAx val="-2056355960"/>
        <c:crosses val="autoZero"/>
        <c:auto val="1"/>
        <c:lblAlgn val="ctr"/>
        <c:lblOffset val="100"/>
        <c:noMultiLvlLbl val="0"/>
      </c:catAx>
      <c:valAx>
        <c:axId val="-2056355960"/>
        <c:scaling>
          <c:orientation val="minMax"/>
        </c:scaling>
        <c:delete val="0"/>
        <c:axPos val="l"/>
        <c:majorGridlines/>
        <c:numFmt formatCode="General" sourceLinked="1"/>
        <c:majorTickMark val="out"/>
        <c:minorTickMark val="none"/>
        <c:tickLblPos val="nextTo"/>
        <c:crossAx val="-2056373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056313272"/>
        <c:axId val="-2056310264"/>
        <c:axId val="0"/>
      </c:bar3DChart>
      <c:catAx>
        <c:axId val="-2056313272"/>
        <c:scaling>
          <c:orientation val="minMax"/>
        </c:scaling>
        <c:delete val="0"/>
        <c:axPos val="b"/>
        <c:majorTickMark val="out"/>
        <c:minorTickMark val="none"/>
        <c:tickLblPos val="nextTo"/>
        <c:crossAx val="-2056310264"/>
        <c:crosses val="autoZero"/>
        <c:auto val="1"/>
        <c:lblAlgn val="ctr"/>
        <c:lblOffset val="100"/>
        <c:noMultiLvlLbl val="0"/>
      </c:catAx>
      <c:valAx>
        <c:axId val="-2056310264"/>
        <c:scaling>
          <c:orientation val="minMax"/>
        </c:scaling>
        <c:delete val="0"/>
        <c:axPos val="l"/>
        <c:majorGridlines/>
        <c:numFmt formatCode="General" sourceLinked="1"/>
        <c:majorTickMark val="out"/>
        <c:minorTickMark val="none"/>
        <c:tickLblPos val="nextTo"/>
        <c:crossAx val="-2056313272"/>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056293096"/>
        <c:axId val="-2056290088"/>
        <c:axId val="0"/>
      </c:bar3DChart>
      <c:catAx>
        <c:axId val="-2056293096"/>
        <c:scaling>
          <c:orientation val="minMax"/>
        </c:scaling>
        <c:delete val="0"/>
        <c:axPos val="b"/>
        <c:majorTickMark val="out"/>
        <c:minorTickMark val="none"/>
        <c:tickLblPos val="nextTo"/>
        <c:crossAx val="-2056290088"/>
        <c:crosses val="autoZero"/>
        <c:auto val="1"/>
        <c:lblAlgn val="ctr"/>
        <c:lblOffset val="100"/>
        <c:noMultiLvlLbl val="0"/>
      </c:catAx>
      <c:valAx>
        <c:axId val="-2056290088"/>
        <c:scaling>
          <c:orientation val="minMax"/>
        </c:scaling>
        <c:delete val="0"/>
        <c:axPos val="l"/>
        <c:majorGridlines/>
        <c:numFmt formatCode="General" sourceLinked="1"/>
        <c:majorTickMark val="out"/>
        <c:minorTickMark val="none"/>
        <c:tickLblPos val="nextTo"/>
        <c:crossAx val="-20562930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7E84D6-9F52-134A-A80A-DF0855E5E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60</Pages>
  <Words>16841</Words>
  <Characters>93641</Characters>
  <Application>Microsoft Macintosh Word</Application>
  <DocSecurity>0</DocSecurity>
  <Lines>2035</Lines>
  <Paragraphs>317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110165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16</cp:revision>
  <cp:lastPrinted>2013-06-13T09:46:00Z</cp:lastPrinted>
  <dcterms:created xsi:type="dcterms:W3CDTF">2013-11-08T13:37:00Z</dcterms:created>
  <dcterms:modified xsi:type="dcterms:W3CDTF">2013-11-08T23:03:00Z</dcterms:modified>
</cp:coreProperties>
</file>