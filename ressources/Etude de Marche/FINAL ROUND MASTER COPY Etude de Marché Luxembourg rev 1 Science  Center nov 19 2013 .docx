
<file path=[Content_Types].xml><?xml version="1.0" encoding="utf-8"?>
<Types xmlns="http://schemas.openxmlformats.org/package/2006/content-types">
  <Default Extension="xml" ContentType="application/xml"/>
  <Default Extension="jpeg" ContentType="image/jpeg"/>
  <Default Extension="wdp" ContentType="image/vnd.ms-photo"/>
  <Default Extension="jp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rPr>
        <w:id w:val="123203303"/>
        <w:docPartObj>
          <w:docPartGallery w:val="Cover Pages"/>
          <w:docPartUnique/>
        </w:docPartObj>
      </w:sdtPr>
      <w:sdtEndPr>
        <w:rPr>
          <w:rFonts w:asciiTheme="minorHAnsi" w:eastAsiaTheme="minorHAnsi" w:hAnsiTheme="minorHAnsi" w:cstheme="minorBidi"/>
          <w:b/>
          <w:bCs/>
          <w:i/>
          <w:iCs/>
          <w:caps w:val="0"/>
          <w:lang w:val="fr-FR"/>
        </w:rPr>
      </w:sdtEndPr>
      <w:sdtContent>
        <w:tbl>
          <w:tblPr>
            <w:tblW w:w="5000" w:type="pct"/>
            <w:jc w:val="center"/>
            <w:tblLook w:val="04A0" w:firstRow="1" w:lastRow="0" w:firstColumn="1" w:lastColumn="0" w:noHBand="0" w:noVBand="1"/>
          </w:tblPr>
          <w:tblGrid>
            <w:gridCol w:w="9288"/>
          </w:tblGrid>
          <w:tr w:rsidR="00D651DF" w14:paraId="04A1DD27" w14:textId="77777777" w:rsidTr="00D651DF">
            <w:trPr>
              <w:trHeight w:val="4404"/>
              <w:jc w:val="center"/>
            </w:trPr>
            <w:sdt>
              <w:sdtPr>
                <w:rPr>
                  <w:rFonts w:asciiTheme="majorHAnsi" w:eastAsiaTheme="majorEastAsia" w:hAnsiTheme="majorHAnsi" w:cstheme="majorBidi"/>
                  <w:caps/>
                  <w:sz w:val="24"/>
                </w:rPr>
                <w:alias w:val="Société"/>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22A3E556" w14:textId="77777777" w:rsidR="00D651DF" w:rsidRDefault="00D651DF">
                    <w:pPr>
                      <w:pStyle w:val="NoSpacing"/>
                      <w:jc w:val="center"/>
                      <w:rPr>
                        <w:rFonts w:asciiTheme="majorHAnsi" w:eastAsiaTheme="majorEastAsia" w:hAnsiTheme="majorHAnsi" w:cstheme="majorBidi"/>
                        <w:caps/>
                      </w:rPr>
                    </w:pPr>
                    <w:r w:rsidRPr="00D651DF">
                      <w:rPr>
                        <w:rFonts w:asciiTheme="majorHAnsi" w:eastAsiaTheme="majorEastAsia" w:hAnsiTheme="majorHAnsi" w:cstheme="majorBidi"/>
                        <w:caps/>
                        <w:sz w:val="28"/>
                        <w:lang w:val="de-DE"/>
                      </w:rPr>
                      <w:t>Association Groussgasmaschinn</w:t>
                    </w:r>
                  </w:p>
                </w:tc>
              </w:sdtContent>
            </w:sdt>
          </w:tr>
          <w:tr w:rsidR="00D651DF" w14:paraId="363F8113" w14:textId="77777777">
            <w:trPr>
              <w:trHeight w:val="1440"/>
              <w:jc w:val="center"/>
            </w:trPr>
            <w:sdt>
              <w:sdtPr>
                <w:rPr>
                  <w:rFonts w:asciiTheme="majorHAnsi" w:eastAsiaTheme="majorEastAsia" w:hAnsiTheme="majorHAnsi" w:cstheme="majorBidi"/>
                  <w:sz w:val="96"/>
                  <w:szCs w:val="80"/>
                  <w:lang w:val="fr-FR"/>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ADCA87" w14:textId="77777777" w:rsidR="00D651DF" w:rsidRDefault="00D651DF">
                    <w:pPr>
                      <w:pStyle w:val="NoSpacing"/>
                      <w:jc w:val="center"/>
                      <w:rPr>
                        <w:rFonts w:asciiTheme="majorHAnsi" w:eastAsiaTheme="majorEastAsia" w:hAnsiTheme="majorHAnsi" w:cstheme="majorBidi"/>
                        <w:sz w:val="80"/>
                        <w:szCs w:val="80"/>
                      </w:rPr>
                    </w:pPr>
                    <w:r w:rsidRPr="00D651DF">
                      <w:rPr>
                        <w:rFonts w:asciiTheme="majorHAnsi" w:eastAsiaTheme="majorEastAsia" w:hAnsiTheme="majorHAnsi" w:cstheme="majorBidi"/>
                        <w:sz w:val="96"/>
                        <w:szCs w:val="80"/>
                        <w:lang w:val="fr-FR"/>
                      </w:rPr>
                      <w:t>Étude de Marché</w:t>
                    </w:r>
                  </w:p>
                </w:tc>
              </w:sdtContent>
            </w:sdt>
          </w:tr>
          <w:tr w:rsidR="00D651DF" w14:paraId="7A73FF72" w14:textId="77777777">
            <w:trPr>
              <w:trHeight w:val="720"/>
              <w:jc w:val="center"/>
            </w:trPr>
            <w:sdt>
              <w:sdtPr>
                <w:rPr>
                  <w:rFonts w:asciiTheme="majorHAnsi" w:eastAsiaTheme="majorEastAsia" w:hAnsiTheme="majorHAnsi" w:cstheme="majorBidi"/>
                  <w:sz w:val="48"/>
                  <w:szCs w:val="44"/>
                  <w:lang w:val="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D477C30" w14:textId="77777777" w:rsidR="00D651DF" w:rsidRDefault="00D651DF">
                    <w:pPr>
                      <w:pStyle w:val="NoSpacing"/>
                      <w:jc w:val="center"/>
                      <w:rPr>
                        <w:rFonts w:asciiTheme="majorHAnsi" w:eastAsiaTheme="majorEastAsia" w:hAnsiTheme="majorHAnsi" w:cstheme="majorBidi"/>
                        <w:sz w:val="44"/>
                        <w:szCs w:val="44"/>
                      </w:rPr>
                    </w:pPr>
                    <w:r w:rsidRPr="00D651DF">
                      <w:rPr>
                        <w:rFonts w:asciiTheme="majorHAnsi" w:eastAsiaTheme="majorEastAsia" w:hAnsiTheme="majorHAnsi" w:cstheme="majorBidi"/>
                        <w:sz w:val="48"/>
                        <w:szCs w:val="44"/>
                        <w:lang w:val="fr-FR"/>
                      </w:rPr>
                      <w:t>Luxembourg Science Center - Differdange</w:t>
                    </w:r>
                  </w:p>
                </w:tc>
              </w:sdtContent>
            </w:sdt>
          </w:tr>
          <w:tr w:rsidR="00D651DF" w14:paraId="3B1B58AD" w14:textId="77777777">
            <w:trPr>
              <w:trHeight w:val="360"/>
              <w:jc w:val="center"/>
            </w:trPr>
            <w:tc>
              <w:tcPr>
                <w:tcW w:w="5000" w:type="pct"/>
                <w:vAlign w:val="center"/>
              </w:tcPr>
              <w:p w14:paraId="4F1BB997" w14:textId="77777777" w:rsidR="00D651DF" w:rsidRDefault="00D651DF">
                <w:pPr>
                  <w:pStyle w:val="NoSpacing"/>
                  <w:jc w:val="center"/>
                </w:pPr>
              </w:p>
              <w:p w14:paraId="75ABB563" w14:textId="77777777" w:rsidR="00D651DF" w:rsidRDefault="00D651DF">
                <w:pPr>
                  <w:pStyle w:val="NoSpacing"/>
                  <w:jc w:val="center"/>
                </w:pPr>
              </w:p>
              <w:p w14:paraId="575A8782" w14:textId="77777777" w:rsidR="00D651DF" w:rsidRDefault="00D651DF">
                <w:pPr>
                  <w:pStyle w:val="NoSpacing"/>
                  <w:jc w:val="center"/>
                </w:pPr>
              </w:p>
              <w:p w14:paraId="470D5979" w14:textId="77777777" w:rsidR="00D651DF" w:rsidRDefault="00D651DF">
                <w:pPr>
                  <w:pStyle w:val="NoSpacing"/>
                  <w:jc w:val="center"/>
                </w:pPr>
              </w:p>
              <w:p w14:paraId="662E493A" w14:textId="77777777" w:rsidR="00D651DF" w:rsidRDefault="00D651DF">
                <w:pPr>
                  <w:pStyle w:val="NoSpacing"/>
                  <w:jc w:val="center"/>
                </w:pPr>
              </w:p>
              <w:p w14:paraId="18BC20D9" w14:textId="77777777" w:rsidR="00D651DF" w:rsidRDefault="00D651DF">
                <w:pPr>
                  <w:pStyle w:val="NoSpacing"/>
                  <w:jc w:val="center"/>
                </w:pPr>
              </w:p>
              <w:p w14:paraId="0444D218" w14:textId="77777777" w:rsidR="00D651DF" w:rsidRDefault="00D651DF">
                <w:pPr>
                  <w:pStyle w:val="NoSpacing"/>
                  <w:jc w:val="center"/>
                </w:pPr>
              </w:p>
              <w:p w14:paraId="5F3C8B1B" w14:textId="77777777" w:rsidR="00D651DF" w:rsidRDefault="00D651DF">
                <w:pPr>
                  <w:pStyle w:val="NoSpacing"/>
                  <w:jc w:val="center"/>
                </w:pPr>
              </w:p>
              <w:p w14:paraId="30B160FA" w14:textId="77777777" w:rsidR="00D651DF" w:rsidRDefault="00D651DF">
                <w:pPr>
                  <w:pStyle w:val="NoSpacing"/>
                  <w:jc w:val="center"/>
                </w:pPr>
              </w:p>
              <w:p w14:paraId="1FE22C51" w14:textId="77777777" w:rsidR="00D651DF" w:rsidRDefault="00D651DF">
                <w:pPr>
                  <w:pStyle w:val="NoSpacing"/>
                  <w:jc w:val="center"/>
                </w:pPr>
              </w:p>
              <w:p w14:paraId="42CADC91" w14:textId="77777777" w:rsidR="00D651DF" w:rsidRDefault="00D651DF">
                <w:pPr>
                  <w:pStyle w:val="NoSpacing"/>
                  <w:jc w:val="center"/>
                </w:pPr>
              </w:p>
              <w:p w14:paraId="7B7C88E7" w14:textId="77777777" w:rsidR="00D651DF" w:rsidRDefault="00D651DF">
                <w:pPr>
                  <w:pStyle w:val="NoSpacing"/>
                  <w:jc w:val="center"/>
                </w:pPr>
              </w:p>
              <w:p w14:paraId="739D0B23" w14:textId="77777777" w:rsidR="00D651DF" w:rsidRDefault="00D651DF">
                <w:pPr>
                  <w:pStyle w:val="NoSpacing"/>
                  <w:jc w:val="center"/>
                </w:pPr>
              </w:p>
              <w:p w14:paraId="6AC13C6B" w14:textId="77777777" w:rsidR="00D651DF" w:rsidRDefault="00D651DF">
                <w:pPr>
                  <w:pStyle w:val="NoSpacing"/>
                  <w:jc w:val="center"/>
                </w:pPr>
              </w:p>
              <w:p w14:paraId="1237B4B5" w14:textId="77777777" w:rsidR="00D651DF" w:rsidRDefault="00D651DF">
                <w:pPr>
                  <w:pStyle w:val="NoSpacing"/>
                  <w:jc w:val="center"/>
                </w:pPr>
              </w:p>
              <w:p w14:paraId="7E1C4371" w14:textId="77777777" w:rsidR="00D651DF" w:rsidRDefault="00D651DF">
                <w:pPr>
                  <w:pStyle w:val="NoSpacing"/>
                  <w:jc w:val="center"/>
                </w:pPr>
              </w:p>
              <w:p w14:paraId="1D542F07" w14:textId="77777777" w:rsidR="00D651DF" w:rsidRDefault="00D651DF">
                <w:pPr>
                  <w:pStyle w:val="NoSpacing"/>
                  <w:jc w:val="center"/>
                </w:pPr>
              </w:p>
              <w:p w14:paraId="419CE574" w14:textId="77777777" w:rsidR="00D651DF" w:rsidRDefault="00D651DF">
                <w:pPr>
                  <w:pStyle w:val="NoSpacing"/>
                  <w:jc w:val="center"/>
                </w:pPr>
              </w:p>
            </w:tc>
          </w:tr>
          <w:tr w:rsidR="00D651DF" w14:paraId="778D5493" w14:textId="77777777">
            <w:trPr>
              <w:trHeight w:val="360"/>
              <w:jc w:val="center"/>
            </w:trPr>
            <w:sdt>
              <w:sdtPr>
                <w:rPr>
                  <w:b/>
                  <w:bCs/>
                  <w:i/>
                  <w:sz w:val="24"/>
                  <w:lang w:val="fr-FR"/>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325ADE8" w14:textId="77777777" w:rsidR="00D651DF" w:rsidRPr="00D651DF" w:rsidRDefault="00D651DF">
                    <w:pPr>
                      <w:pStyle w:val="NoSpacing"/>
                      <w:jc w:val="center"/>
                      <w:rPr>
                        <w:b/>
                        <w:bCs/>
                        <w:i/>
                      </w:rPr>
                    </w:pPr>
                    <w:r w:rsidRPr="00D651DF">
                      <w:rPr>
                        <w:b/>
                        <w:bCs/>
                        <w:i/>
                        <w:sz w:val="24"/>
                        <w:lang w:val="fr-FR"/>
                      </w:rPr>
                      <w:t>Rédigé par Joëlle BRAQUET</w:t>
                    </w:r>
                  </w:p>
                </w:tc>
              </w:sdtContent>
            </w:sdt>
          </w:tr>
          <w:tr w:rsidR="00D651DF" w14:paraId="0B2D47B2" w14:textId="77777777">
            <w:trPr>
              <w:trHeight w:val="360"/>
              <w:jc w:val="center"/>
            </w:trPr>
            <w:tc>
              <w:tcPr>
                <w:tcW w:w="5000" w:type="pct"/>
                <w:vAlign w:val="center"/>
              </w:tcPr>
              <w:p w14:paraId="03F28D8F" w14:textId="431A7FBA" w:rsidR="00D651DF" w:rsidRPr="00D651DF" w:rsidRDefault="004B6325" w:rsidP="00D651DF">
                <w:pPr>
                  <w:pStyle w:val="NoSpacing"/>
                  <w:jc w:val="center"/>
                  <w:rPr>
                    <w:b/>
                    <w:bCs/>
                    <w:i/>
                  </w:rPr>
                </w:pPr>
                <w:r>
                  <w:rPr>
                    <w:b/>
                    <w:bCs/>
                    <w:i/>
                    <w:lang w:val="fr-FR"/>
                  </w:rPr>
                  <w:t xml:space="preserve">Novembre </w:t>
                </w:r>
                <w:r w:rsidR="00D651DF">
                  <w:rPr>
                    <w:b/>
                    <w:bCs/>
                    <w:i/>
                    <w:lang w:val="fr-FR"/>
                  </w:rPr>
                  <w:t>2013</w:t>
                </w:r>
              </w:p>
            </w:tc>
          </w:tr>
        </w:tbl>
        <w:p w14:paraId="63243999" w14:textId="77777777" w:rsidR="00D651DF" w:rsidRDefault="00D651DF"/>
        <w:p w14:paraId="7FC29CC9" w14:textId="77777777" w:rsidR="00D651DF" w:rsidRDefault="00D651DF"/>
        <w:p w14:paraId="6805D509" w14:textId="77777777" w:rsidR="00D651DF" w:rsidRDefault="00D651DF">
          <w:pPr>
            <w:spacing w:line="480" w:lineRule="auto"/>
            <w:ind w:firstLine="360"/>
            <w:jc w:val="left"/>
            <w:rPr>
              <w:lang w:val="fr-FR"/>
            </w:rPr>
          </w:pPr>
          <w:r>
            <w:rPr>
              <w:b/>
              <w:bCs/>
              <w:i/>
              <w:iCs/>
              <w:lang w:val="fr-FR"/>
            </w:rPr>
            <w:br w:type="page"/>
          </w:r>
        </w:p>
      </w:sdtContent>
    </w:sdt>
    <w:p w14:paraId="1DA39A0F" w14:textId="77777777" w:rsidR="00897AD7" w:rsidRDefault="00897AD7" w:rsidP="00897AD7">
      <w:pPr>
        <w:jc w:val="center"/>
        <w:rPr>
          <w:sz w:val="40"/>
          <w:szCs w:val="40"/>
          <w:lang w:val="fr-FR"/>
        </w:rPr>
      </w:pPr>
      <w:r>
        <w:rPr>
          <w:b/>
          <w:noProof/>
          <w:sz w:val="28"/>
          <w:szCs w:val="28"/>
          <w:lang w:val="en-US"/>
        </w:rPr>
        <w:lastRenderedPageBreak/>
        <w:drawing>
          <wp:anchor distT="0" distB="0" distL="114300" distR="114300" simplePos="0" relativeHeight="251671552" behindDoc="0" locked="0" layoutInCell="1" allowOverlap="1" wp14:anchorId="17FE7C59" wp14:editId="18F51AE8">
            <wp:simplePos x="0" y="0"/>
            <wp:positionH relativeFrom="column">
              <wp:posOffset>-4445</wp:posOffset>
            </wp:positionH>
            <wp:positionV relativeFrom="paragraph">
              <wp:posOffset>181610</wp:posOffset>
            </wp:positionV>
            <wp:extent cx="5760720" cy="4398645"/>
            <wp:effectExtent l="0" t="0" r="125730" b="173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szentraal II francais Light extended.jpg"/>
                    <pic:cNvPicPr/>
                  </pic:nvPicPr>
                  <pic:blipFill>
                    <a:blip r:embed="rId10">
                      <a:duotone>
                        <a:prstClr val="black"/>
                        <a:srgbClr val="D9C3A5">
                          <a:tint val="50000"/>
                          <a:satMod val="180000"/>
                        </a:srgbClr>
                      </a:duotone>
                      <a:extLst>
                        <a:ext uri="{BEBA8EAE-BF5A-486C-A8C5-ECC9F3942E4B}">
                          <a14:imgProps xmlns:a14="http://schemas.microsoft.com/office/drawing/2010/main">
                            <a14:imgLayer r:embed="rId1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5760720" cy="4398645"/>
                    </a:xfrm>
                    <a:prstGeom prst="rect">
                      <a:avLst/>
                    </a:prstGeom>
                    <a:effectLst>
                      <a:outerShdw blurRad="28575" dist="304800" dir="2700000" sx="98000" sy="98000" algn="tl" rotWithShape="0">
                        <a:schemeClr val="bg2">
                          <a:lumMod val="75000"/>
                          <a:alpha val="30000"/>
                        </a:schemeClr>
                      </a:outerShdw>
                    </a:effectLst>
                  </pic:spPr>
                </pic:pic>
              </a:graphicData>
            </a:graphic>
            <wp14:sizeRelH relativeFrom="page">
              <wp14:pctWidth>0</wp14:pctWidth>
            </wp14:sizeRelH>
            <wp14:sizeRelV relativeFrom="page">
              <wp14:pctHeight>0</wp14:pctHeight>
            </wp14:sizeRelV>
          </wp:anchor>
        </w:drawing>
      </w:r>
    </w:p>
    <w:p w14:paraId="2859FD0E" w14:textId="77777777" w:rsidR="00897AD7" w:rsidRDefault="00897AD7" w:rsidP="00897AD7">
      <w:pPr>
        <w:jc w:val="center"/>
        <w:rPr>
          <w:sz w:val="40"/>
          <w:szCs w:val="40"/>
          <w:lang w:val="fr-FR"/>
        </w:rPr>
      </w:pPr>
    </w:p>
    <w:p w14:paraId="1F4DC021" w14:textId="77777777" w:rsidR="00897AD7" w:rsidRDefault="00897AD7" w:rsidP="00897AD7">
      <w:pPr>
        <w:jc w:val="center"/>
        <w:rPr>
          <w:sz w:val="40"/>
          <w:szCs w:val="40"/>
          <w:lang w:val="fr-FR"/>
        </w:rPr>
      </w:pPr>
    </w:p>
    <w:p w14:paraId="04D074C1" w14:textId="77777777" w:rsidR="00897AD7" w:rsidRDefault="00897AD7" w:rsidP="00897AD7">
      <w:pPr>
        <w:jc w:val="center"/>
        <w:rPr>
          <w:sz w:val="40"/>
          <w:szCs w:val="40"/>
          <w:lang w:val="fr-FR"/>
        </w:rPr>
      </w:pPr>
    </w:p>
    <w:p w14:paraId="4C1BBD85" w14:textId="77777777" w:rsidR="00897AD7" w:rsidRDefault="00897AD7" w:rsidP="00897AD7">
      <w:pPr>
        <w:jc w:val="center"/>
        <w:rPr>
          <w:sz w:val="40"/>
          <w:szCs w:val="40"/>
          <w:lang w:val="fr-FR"/>
        </w:rPr>
      </w:pPr>
    </w:p>
    <w:p w14:paraId="5F427400" w14:textId="77777777" w:rsidR="00897AD7" w:rsidRDefault="00897AD7" w:rsidP="00897AD7">
      <w:pPr>
        <w:jc w:val="center"/>
        <w:rPr>
          <w:sz w:val="40"/>
          <w:szCs w:val="40"/>
          <w:lang w:val="fr-FR"/>
        </w:rPr>
      </w:pPr>
    </w:p>
    <w:p w14:paraId="1369184B" w14:textId="77777777" w:rsidR="00897AD7" w:rsidRDefault="00897AD7" w:rsidP="00897AD7">
      <w:pPr>
        <w:jc w:val="center"/>
        <w:rPr>
          <w:sz w:val="40"/>
          <w:szCs w:val="40"/>
          <w:lang w:val="fr-FR"/>
        </w:rPr>
      </w:pPr>
    </w:p>
    <w:p w14:paraId="41D5A520" w14:textId="77777777" w:rsidR="00897AD7" w:rsidRDefault="00897AD7" w:rsidP="00897AD7">
      <w:pPr>
        <w:jc w:val="center"/>
        <w:rPr>
          <w:sz w:val="40"/>
          <w:szCs w:val="40"/>
          <w:lang w:val="fr-FR"/>
        </w:rPr>
      </w:pPr>
    </w:p>
    <w:p w14:paraId="3C2C9916" w14:textId="0350E341" w:rsidR="00897AD7" w:rsidRPr="00A11E80" w:rsidRDefault="00A11E80" w:rsidP="00897AD7">
      <w:pPr>
        <w:jc w:val="center"/>
        <w:rPr>
          <w:sz w:val="44"/>
          <w:szCs w:val="44"/>
          <w:lang w:val="fr-FR"/>
        </w:rPr>
      </w:pPr>
      <w:r w:rsidRPr="00A11E80">
        <w:rPr>
          <w:sz w:val="44"/>
          <w:szCs w:val="44"/>
          <w:lang w:val="fr-FR"/>
        </w:rPr>
        <w:t>LUXEMBOURG SCIENCE CENTER</w:t>
      </w:r>
    </w:p>
    <w:p w14:paraId="512AEBD6" w14:textId="77777777" w:rsidR="00A11E80" w:rsidRDefault="00A11E80" w:rsidP="00897AD7">
      <w:pPr>
        <w:contextualSpacing/>
        <w:jc w:val="center"/>
        <w:rPr>
          <w:i/>
          <w:sz w:val="32"/>
          <w:szCs w:val="40"/>
          <w:lang w:val="fr-FR"/>
        </w:rPr>
      </w:pPr>
    </w:p>
    <w:p w14:paraId="76A6458F" w14:textId="77777777" w:rsidR="00A11E80" w:rsidRDefault="00A11E80" w:rsidP="00897AD7">
      <w:pPr>
        <w:contextualSpacing/>
        <w:jc w:val="center"/>
        <w:rPr>
          <w:i/>
          <w:sz w:val="32"/>
          <w:szCs w:val="40"/>
          <w:lang w:val="fr-FR"/>
        </w:rPr>
      </w:pPr>
    </w:p>
    <w:p w14:paraId="15F9C061" w14:textId="77777777" w:rsidR="00897AD7" w:rsidRPr="00D651DF" w:rsidRDefault="00897AD7" w:rsidP="00897AD7">
      <w:pPr>
        <w:contextualSpacing/>
        <w:jc w:val="center"/>
        <w:rPr>
          <w:i/>
          <w:sz w:val="32"/>
          <w:szCs w:val="40"/>
          <w:lang w:val="fr-FR"/>
        </w:rPr>
      </w:pPr>
      <w:r w:rsidRPr="00D651DF">
        <w:rPr>
          <w:i/>
          <w:sz w:val="32"/>
          <w:szCs w:val="40"/>
          <w:lang w:val="fr-FR"/>
        </w:rPr>
        <w:t>Association Groussgasmaschinn</w:t>
      </w:r>
    </w:p>
    <w:p w14:paraId="2956057B" w14:textId="77777777" w:rsidR="00897AD7" w:rsidRPr="00D651DF" w:rsidRDefault="00897AD7" w:rsidP="00897AD7">
      <w:pPr>
        <w:contextualSpacing/>
        <w:jc w:val="center"/>
        <w:rPr>
          <w:i/>
          <w:sz w:val="32"/>
          <w:szCs w:val="40"/>
          <w:lang w:val="fr-FR"/>
        </w:rPr>
      </w:pPr>
      <w:r w:rsidRPr="00D651DF">
        <w:rPr>
          <w:i/>
          <w:sz w:val="32"/>
          <w:szCs w:val="40"/>
          <w:lang w:val="fr-FR"/>
        </w:rPr>
        <w:t>Differdange</w:t>
      </w:r>
    </w:p>
    <w:p w14:paraId="641D1B05" w14:textId="6AA2D909" w:rsidR="00897AD7" w:rsidRDefault="004B6325" w:rsidP="00897AD7">
      <w:pPr>
        <w:contextualSpacing/>
        <w:jc w:val="center"/>
        <w:rPr>
          <w:i/>
          <w:sz w:val="32"/>
          <w:szCs w:val="40"/>
          <w:lang w:val="fr-FR"/>
        </w:rPr>
      </w:pPr>
      <w:r>
        <w:rPr>
          <w:i/>
          <w:sz w:val="32"/>
          <w:szCs w:val="40"/>
          <w:lang w:val="fr-FR"/>
        </w:rPr>
        <w:t>Novembre</w:t>
      </w:r>
      <w:r w:rsidRPr="00897AD7">
        <w:rPr>
          <w:i/>
          <w:sz w:val="32"/>
          <w:szCs w:val="40"/>
          <w:lang w:val="fr-FR"/>
        </w:rPr>
        <w:t xml:space="preserve"> </w:t>
      </w:r>
      <w:r w:rsidR="00897AD7" w:rsidRPr="00897AD7">
        <w:rPr>
          <w:i/>
          <w:sz w:val="32"/>
          <w:szCs w:val="40"/>
          <w:lang w:val="fr-FR"/>
        </w:rPr>
        <w:t>2013</w:t>
      </w:r>
    </w:p>
    <w:p w14:paraId="55A02A15" w14:textId="77777777" w:rsidR="008773EE" w:rsidRDefault="008773EE" w:rsidP="00897AD7">
      <w:pPr>
        <w:contextualSpacing/>
        <w:jc w:val="center"/>
        <w:rPr>
          <w:i/>
          <w:sz w:val="32"/>
          <w:szCs w:val="40"/>
          <w:lang w:val="fr-FR"/>
        </w:rPr>
      </w:pPr>
    </w:p>
    <w:p w14:paraId="7C7B5505" w14:textId="77777777" w:rsidR="008773EE" w:rsidRDefault="008773EE" w:rsidP="00897AD7">
      <w:pPr>
        <w:contextualSpacing/>
        <w:jc w:val="center"/>
        <w:rPr>
          <w:i/>
          <w:sz w:val="32"/>
          <w:szCs w:val="40"/>
          <w:lang w:val="fr-FR"/>
        </w:rPr>
      </w:pPr>
    </w:p>
    <w:p w14:paraId="2279A884" w14:textId="77777777" w:rsidR="008773EE" w:rsidRDefault="008773EE" w:rsidP="00897AD7">
      <w:pPr>
        <w:contextualSpacing/>
        <w:jc w:val="center"/>
        <w:rPr>
          <w:i/>
          <w:sz w:val="32"/>
          <w:szCs w:val="40"/>
          <w:lang w:val="fr-FR"/>
        </w:rPr>
      </w:pPr>
    </w:p>
    <w:p w14:paraId="304281A2" w14:textId="77777777" w:rsidR="008773EE" w:rsidRDefault="008773EE" w:rsidP="00897AD7">
      <w:pPr>
        <w:contextualSpacing/>
        <w:jc w:val="center"/>
        <w:rPr>
          <w:i/>
          <w:sz w:val="32"/>
          <w:szCs w:val="40"/>
          <w:lang w:val="fr-FR"/>
        </w:rPr>
      </w:pPr>
    </w:p>
    <w:p w14:paraId="4652C9DC" w14:textId="77777777" w:rsidR="008773EE" w:rsidRDefault="008773EE">
      <w:pPr>
        <w:spacing w:line="480" w:lineRule="auto"/>
        <w:ind w:firstLine="360"/>
        <w:jc w:val="left"/>
        <w:rPr>
          <w:rFonts w:cstheme="minorHAnsi"/>
          <w:b/>
          <w:color w:val="17365D" w:themeColor="text2" w:themeShade="BF"/>
        </w:rPr>
      </w:pPr>
      <w:r>
        <w:rPr>
          <w:rFonts w:cstheme="minorHAnsi"/>
          <w:b/>
          <w:color w:val="17365D" w:themeColor="text2" w:themeShade="BF"/>
        </w:rPr>
        <w:br w:type="page"/>
      </w:r>
    </w:p>
    <w:sdt>
      <w:sdtPr>
        <w:rPr>
          <w:rFonts w:asciiTheme="minorHAnsi" w:eastAsiaTheme="minorHAnsi" w:hAnsiTheme="minorHAnsi" w:cstheme="minorBidi"/>
          <w:b w:val="0"/>
          <w:bCs w:val="0"/>
          <w:i w:val="0"/>
          <w:iCs w:val="0"/>
          <w:sz w:val="24"/>
          <w:szCs w:val="22"/>
          <w:lang w:val="fr-FR" w:bidi="ar-SA"/>
        </w:rPr>
        <w:id w:val="799890223"/>
        <w:docPartObj>
          <w:docPartGallery w:val="Table of Contents"/>
          <w:docPartUnique/>
        </w:docPartObj>
      </w:sdtPr>
      <w:sdtContent>
        <w:p w14:paraId="78CD0878" w14:textId="77777777" w:rsidR="00D636F4" w:rsidRDefault="00D636F4" w:rsidP="00D636F4">
          <w:pPr>
            <w:pStyle w:val="TOCHeading"/>
          </w:pPr>
          <w:r>
            <w:rPr>
              <w:lang w:val="fr-FR"/>
            </w:rPr>
            <w:t>Sommaire</w:t>
          </w:r>
        </w:p>
        <w:p w14:paraId="6CCAEA9D" w14:textId="7EE7959C" w:rsidR="00D636F4" w:rsidRDefault="00D636F4" w:rsidP="00440EB0">
          <w:pPr>
            <w:pStyle w:val="TOC1"/>
            <w:tabs>
              <w:tab w:val="left" w:pos="880"/>
              <w:tab w:val="right" w:leader="dot" w:pos="9270"/>
            </w:tabs>
          </w:pPr>
          <w:r>
            <w:t>Executive Summary</w:t>
          </w:r>
          <w:r w:rsidR="00440EB0">
            <w:t>…………………………………………………</w:t>
          </w:r>
          <w:ins w:id="0" w:author="Nicholas Didier" w:date="2013-11-11T19:56:00Z">
            <w:r w:rsidR="00032549">
              <w:t>...</w:t>
            </w:r>
          </w:ins>
          <w:r w:rsidR="00440EB0">
            <w:t>…………………4</w:t>
          </w:r>
        </w:p>
        <w:p w14:paraId="09DDFEE2" w14:textId="77777777" w:rsidR="00D636F4" w:rsidRDefault="00D636F4">
          <w:pPr>
            <w:pStyle w:val="TOC1"/>
            <w:tabs>
              <w:tab w:val="left" w:pos="822"/>
              <w:tab w:val="right" w:leader="dot" w:pos="9062"/>
            </w:tabs>
            <w:rPr>
              <w:rFonts w:eastAsiaTheme="minorEastAsia"/>
              <w:noProof/>
              <w:szCs w:val="24"/>
              <w:lang w:val="en-US" w:eastAsia="ja-JP"/>
            </w:rPr>
          </w:pPr>
          <w:r>
            <w:fldChar w:fldCharType="begin"/>
          </w:r>
          <w:r>
            <w:instrText xml:space="preserve"> TOC \o "1-3" \h \z \u </w:instrText>
          </w:r>
          <w:r>
            <w:fldChar w:fldCharType="separate"/>
          </w:r>
          <w:r>
            <w:rPr>
              <w:noProof/>
            </w:rPr>
            <w:t>1)</w:t>
          </w:r>
          <w:r>
            <w:rPr>
              <w:rFonts w:eastAsiaTheme="minorEastAsia"/>
              <w:noProof/>
              <w:szCs w:val="24"/>
              <w:lang w:val="en-US" w:eastAsia="ja-JP"/>
            </w:rPr>
            <w:tab/>
          </w:r>
          <w:r>
            <w:rPr>
              <w:noProof/>
            </w:rPr>
            <w:t>Introduction</w:t>
          </w:r>
          <w:r>
            <w:rPr>
              <w:noProof/>
            </w:rPr>
            <w:tab/>
          </w:r>
          <w:r>
            <w:rPr>
              <w:noProof/>
            </w:rPr>
            <w:fldChar w:fldCharType="begin"/>
          </w:r>
          <w:r>
            <w:rPr>
              <w:noProof/>
            </w:rPr>
            <w:instrText xml:space="preserve"> PAGEREF _Toc245615654 \h </w:instrText>
          </w:r>
          <w:r>
            <w:rPr>
              <w:noProof/>
            </w:rPr>
          </w:r>
          <w:r>
            <w:rPr>
              <w:noProof/>
            </w:rPr>
            <w:fldChar w:fldCharType="separate"/>
          </w:r>
          <w:r>
            <w:rPr>
              <w:noProof/>
            </w:rPr>
            <w:t>8</w:t>
          </w:r>
          <w:r>
            <w:rPr>
              <w:noProof/>
            </w:rPr>
            <w:fldChar w:fldCharType="end"/>
          </w:r>
        </w:p>
        <w:p w14:paraId="2487E5F7" w14:textId="77777777" w:rsidR="00D636F4" w:rsidRDefault="00D636F4">
          <w:pPr>
            <w:pStyle w:val="TOC1"/>
            <w:tabs>
              <w:tab w:val="left" w:pos="822"/>
              <w:tab w:val="right" w:leader="dot" w:pos="9062"/>
            </w:tabs>
            <w:rPr>
              <w:rFonts w:eastAsiaTheme="minorEastAsia"/>
              <w:noProof/>
              <w:szCs w:val="24"/>
              <w:lang w:val="en-US" w:eastAsia="ja-JP"/>
            </w:rPr>
          </w:pPr>
          <w:r>
            <w:rPr>
              <w:noProof/>
            </w:rPr>
            <w:t>2)</w:t>
          </w:r>
          <w:r>
            <w:rPr>
              <w:rFonts w:eastAsiaTheme="minorEastAsia"/>
              <w:noProof/>
              <w:szCs w:val="24"/>
              <w:lang w:val="en-US" w:eastAsia="ja-JP"/>
            </w:rPr>
            <w:tab/>
          </w:r>
          <w:r>
            <w:rPr>
              <w:noProof/>
            </w:rPr>
            <w:t>Les Musées interactifs – « Science Center »</w:t>
          </w:r>
          <w:r>
            <w:rPr>
              <w:noProof/>
            </w:rPr>
            <w:tab/>
          </w:r>
          <w:r>
            <w:rPr>
              <w:noProof/>
            </w:rPr>
            <w:fldChar w:fldCharType="begin"/>
          </w:r>
          <w:r>
            <w:rPr>
              <w:noProof/>
            </w:rPr>
            <w:instrText xml:space="preserve"> PAGEREF _Toc245615655 \h </w:instrText>
          </w:r>
          <w:r>
            <w:rPr>
              <w:noProof/>
            </w:rPr>
          </w:r>
          <w:r>
            <w:rPr>
              <w:noProof/>
            </w:rPr>
            <w:fldChar w:fldCharType="separate"/>
          </w:r>
          <w:r>
            <w:rPr>
              <w:noProof/>
            </w:rPr>
            <w:t>12</w:t>
          </w:r>
          <w:r>
            <w:rPr>
              <w:noProof/>
            </w:rPr>
            <w:fldChar w:fldCharType="end"/>
          </w:r>
        </w:p>
        <w:p w14:paraId="0C8E019C" w14:textId="77777777" w:rsidR="00D636F4" w:rsidRDefault="00D636F4">
          <w:pPr>
            <w:pStyle w:val="TOC2"/>
            <w:tabs>
              <w:tab w:val="right" w:leader="dot" w:pos="9062"/>
            </w:tabs>
            <w:rPr>
              <w:rFonts w:eastAsiaTheme="minorEastAsia"/>
              <w:noProof/>
              <w:szCs w:val="24"/>
              <w:lang w:val="en-US" w:eastAsia="ja-JP"/>
            </w:rPr>
          </w:pPr>
          <w:r>
            <w:rPr>
              <w:noProof/>
            </w:rPr>
            <w:t>2.1. Aperçu historique et éléments de cadrage</w:t>
          </w:r>
          <w:r>
            <w:rPr>
              <w:noProof/>
            </w:rPr>
            <w:tab/>
          </w:r>
          <w:r>
            <w:rPr>
              <w:noProof/>
            </w:rPr>
            <w:fldChar w:fldCharType="begin"/>
          </w:r>
          <w:r>
            <w:rPr>
              <w:noProof/>
            </w:rPr>
            <w:instrText xml:space="preserve"> PAGEREF _Toc245615656 \h </w:instrText>
          </w:r>
          <w:r>
            <w:rPr>
              <w:noProof/>
            </w:rPr>
          </w:r>
          <w:r>
            <w:rPr>
              <w:noProof/>
            </w:rPr>
            <w:fldChar w:fldCharType="separate"/>
          </w:r>
          <w:r>
            <w:rPr>
              <w:noProof/>
            </w:rPr>
            <w:t>12</w:t>
          </w:r>
          <w:r>
            <w:rPr>
              <w:noProof/>
            </w:rPr>
            <w:fldChar w:fldCharType="end"/>
          </w:r>
        </w:p>
        <w:p w14:paraId="3EE07F16" w14:textId="77777777" w:rsidR="00D636F4" w:rsidRDefault="00D636F4">
          <w:pPr>
            <w:pStyle w:val="TOC2"/>
            <w:tabs>
              <w:tab w:val="right" w:leader="dot" w:pos="9062"/>
            </w:tabs>
            <w:rPr>
              <w:rFonts w:eastAsiaTheme="minorEastAsia"/>
              <w:noProof/>
              <w:szCs w:val="24"/>
              <w:lang w:val="en-US" w:eastAsia="ja-JP"/>
            </w:rPr>
          </w:pPr>
          <w:r>
            <w:rPr>
              <w:noProof/>
            </w:rPr>
            <w:t>2.2. Le concept des Science Centers</w:t>
          </w:r>
          <w:r>
            <w:rPr>
              <w:noProof/>
            </w:rPr>
            <w:tab/>
          </w:r>
          <w:r>
            <w:rPr>
              <w:noProof/>
            </w:rPr>
            <w:fldChar w:fldCharType="begin"/>
          </w:r>
          <w:r>
            <w:rPr>
              <w:noProof/>
            </w:rPr>
            <w:instrText xml:space="preserve"> PAGEREF _Toc245615657 \h </w:instrText>
          </w:r>
          <w:r>
            <w:rPr>
              <w:noProof/>
            </w:rPr>
          </w:r>
          <w:r>
            <w:rPr>
              <w:noProof/>
            </w:rPr>
            <w:fldChar w:fldCharType="separate"/>
          </w:r>
          <w:r>
            <w:rPr>
              <w:noProof/>
            </w:rPr>
            <w:t>13</w:t>
          </w:r>
          <w:r>
            <w:rPr>
              <w:noProof/>
            </w:rPr>
            <w:fldChar w:fldCharType="end"/>
          </w:r>
        </w:p>
        <w:p w14:paraId="4578386C" w14:textId="77777777" w:rsidR="00D636F4" w:rsidRDefault="00D636F4">
          <w:pPr>
            <w:pStyle w:val="TOC2"/>
            <w:tabs>
              <w:tab w:val="right" w:leader="dot" w:pos="9062"/>
            </w:tabs>
            <w:rPr>
              <w:rFonts w:eastAsiaTheme="minorEastAsia"/>
              <w:noProof/>
              <w:szCs w:val="24"/>
              <w:lang w:val="en-US" w:eastAsia="ja-JP"/>
            </w:rPr>
          </w:pPr>
          <w:r>
            <w:rPr>
              <w:noProof/>
            </w:rPr>
            <w:t>2.3. Les chiffres des « Science Centers »</w:t>
          </w:r>
          <w:r>
            <w:rPr>
              <w:noProof/>
            </w:rPr>
            <w:tab/>
          </w:r>
          <w:r>
            <w:rPr>
              <w:noProof/>
            </w:rPr>
            <w:fldChar w:fldCharType="begin"/>
          </w:r>
          <w:r>
            <w:rPr>
              <w:noProof/>
            </w:rPr>
            <w:instrText xml:space="preserve"> PAGEREF _Toc245615658 \h </w:instrText>
          </w:r>
          <w:r>
            <w:rPr>
              <w:noProof/>
            </w:rPr>
          </w:r>
          <w:r>
            <w:rPr>
              <w:noProof/>
            </w:rPr>
            <w:fldChar w:fldCharType="separate"/>
          </w:r>
          <w:r>
            <w:rPr>
              <w:noProof/>
            </w:rPr>
            <w:t>16</w:t>
          </w:r>
          <w:r>
            <w:rPr>
              <w:noProof/>
            </w:rPr>
            <w:fldChar w:fldCharType="end"/>
          </w:r>
        </w:p>
        <w:p w14:paraId="30196160" w14:textId="77777777" w:rsidR="00D636F4" w:rsidRDefault="00D636F4">
          <w:pPr>
            <w:pStyle w:val="TOC2"/>
            <w:tabs>
              <w:tab w:val="right" w:leader="dot" w:pos="9062"/>
            </w:tabs>
            <w:rPr>
              <w:rFonts w:eastAsiaTheme="minorEastAsia"/>
              <w:noProof/>
              <w:szCs w:val="24"/>
              <w:lang w:val="en-US" w:eastAsia="ja-JP"/>
            </w:rPr>
          </w:pPr>
          <w:r>
            <w:rPr>
              <w:noProof/>
            </w:rPr>
            <w:t>2.4. La clientèle des musées scientifiques interactifs</w:t>
          </w:r>
          <w:r>
            <w:rPr>
              <w:noProof/>
            </w:rPr>
            <w:tab/>
          </w:r>
          <w:r>
            <w:rPr>
              <w:noProof/>
            </w:rPr>
            <w:fldChar w:fldCharType="begin"/>
          </w:r>
          <w:r>
            <w:rPr>
              <w:noProof/>
            </w:rPr>
            <w:instrText xml:space="preserve"> PAGEREF _Toc245615659 \h </w:instrText>
          </w:r>
          <w:r>
            <w:rPr>
              <w:noProof/>
            </w:rPr>
          </w:r>
          <w:r>
            <w:rPr>
              <w:noProof/>
            </w:rPr>
            <w:fldChar w:fldCharType="separate"/>
          </w:r>
          <w:r>
            <w:rPr>
              <w:noProof/>
            </w:rPr>
            <w:t>18</w:t>
          </w:r>
          <w:r>
            <w:rPr>
              <w:noProof/>
            </w:rPr>
            <w:fldChar w:fldCharType="end"/>
          </w:r>
        </w:p>
        <w:p w14:paraId="58B9670E" w14:textId="77777777" w:rsidR="00D636F4" w:rsidRDefault="00D636F4">
          <w:pPr>
            <w:pStyle w:val="TOC1"/>
            <w:tabs>
              <w:tab w:val="left" w:pos="822"/>
              <w:tab w:val="right" w:leader="dot" w:pos="9062"/>
            </w:tabs>
            <w:rPr>
              <w:rFonts w:eastAsiaTheme="minorEastAsia"/>
              <w:noProof/>
              <w:szCs w:val="24"/>
              <w:lang w:val="en-US" w:eastAsia="ja-JP"/>
            </w:rPr>
          </w:pPr>
          <w:r>
            <w:rPr>
              <w:noProof/>
            </w:rPr>
            <w:t>3)</w:t>
          </w:r>
          <w:r>
            <w:rPr>
              <w:rFonts w:eastAsiaTheme="minorEastAsia"/>
              <w:noProof/>
              <w:szCs w:val="24"/>
              <w:lang w:val="en-US" w:eastAsia="ja-JP"/>
            </w:rPr>
            <w:tab/>
          </w:r>
          <w:r>
            <w:rPr>
              <w:noProof/>
            </w:rPr>
            <w:t>Le cas du Swiss Science Center Technorama à Winterthur</w:t>
          </w:r>
          <w:r>
            <w:rPr>
              <w:noProof/>
            </w:rPr>
            <w:tab/>
          </w:r>
          <w:r>
            <w:rPr>
              <w:noProof/>
            </w:rPr>
            <w:fldChar w:fldCharType="begin"/>
          </w:r>
          <w:r>
            <w:rPr>
              <w:noProof/>
            </w:rPr>
            <w:instrText xml:space="preserve"> PAGEREF _Toc245615660 \h </w:instrText>
          </w:r>
          <w:r>
            <w:rPr>
              <w:noProof/>
            </w:rPr>
          </w:r>
          <w:r>
            <w:rPr>
              <w:noProof/>
            </w:rPr>
            <w:fldChar w:fldCharType="separate"/>
          </w:r>
          <w:r>
            <w:rPr>
              <w:noProof/>
            </w:rPr>
            <w:t>21</w:t>
          </w:r>
          <w:r>
            <w:rPr>
              <w:noProof/>
            </w:rPr>
            <w:fldChar w:fldCharType="end"/>
          </w:r>
        </w:p>
        <w:p w14:paraId="5BB3735A" w14:textId="77777777" w:rsidR="00D636F4" w:rsidRDefault="00D636F4">
          <w:pPr>
            <w:pStyle w:val="TOC2"/>
            <w:tabs>
              <w:tab w:val="right" w:leader="dot" w:pos="9062"/>
            </w:tabs>
            <w:rPr>
              <w:rFonts w:eastAsiaTheme="minorEastAsia"/>
              <w:noProof/>
              <w:szCs w:val="24"/>
              <w:lang w:val="en-US" w:eastAsia="ja-JP"/>
            </w:rPr>
          </w:pPr>
          <w:r>
            <w:rPr>
              <w:noProof/>
            </w:rPr>
            <w:t>3.1. Aperçu historique</w:t>
          </w:r>
          <w:r>
            <w:rPr>
              <w:noProof/>
            </w:rPr>
            <w:tab/>
          </w:r>
          <w:r>
            <w:rPr>
              <w:noProof/>
            </w:rPr>
            <w:fldChar w:fldCharType="begin"/>
          </w:r>
          <w:r>
            <w:rPr>
              <w:noProof/>
            </w:rPr>
            <w:instrText xml:space="preserve"> PAGEREF _Toc245615661 \h </w:instrText>
          </w:r>
          <w:r>
            <w:rPr>
              <w:noProof/>
            </w:rPr>
          </w:r>
          <w:r>
            <w:rPr>
              <w:noProof/>
            </w:rPr>
            <w:fldChar w:fldCharType="separate"/>
          </w:r>
          <w:r>
            <w:rPr>
              <w:noProof/>
            </w:rPr>
            <w:t>21</w:t>
          </w:r>
          <w:r>
            <w:rPr>
              <w:noProof/>
            </w:rPr>
            <w:fldChar w:fldCharType="end"/>
          </w:r>
        </w:p>
        <w:p w14:paraId="0E5D39C9" w14:textId="77777777" w:rsidR="00D636F4" w:rsidRDefault="00D636F4">
          <w:pPr>
            <w:pStyle w:val="TOC2"/>
            <w:tabs>
              <w:tab w:val="right" w:leader="dot" w:pos="9062"/>
            </w:tabs>
            <w:rPr>
              <w:rFonts w:eastAsiaTheme="minorEastAsia"/>
              <w:noProof/>
              <w:szCs w:val="24"/>
              <w:lang w:val="en-US" w:eastAsia="ja-JP"/>
            </w:rPr>
          </w:pPr>
          <w:r>
            <w:rPr>
              <w:noProof/>
            </w:rPr>
            <w:t>3.2. Le concept de Technorama</w:t>
          </w:r>
          <w:r>
            <w:rPr>
              <w:noProof/>
            </w:rPr>
            <w:tab/>
          </w:r>
          <w:r>
            <w:rPr>
              <w:noProof/>
            </w:rPr>
            <w:fldChar w:fldCharType="begin"/>
          </w:r>
          <w:r>
            <w:rPr>
              <w:noProof/>
            </w:rPr>
            <w:instrText xml:space="preserve"> PAGEREF _Toc245615662 \h </w:instrText>
          </w:r>
          <w:r>
            <w:rPr>
              <w:noProof/>
            </w:rPr>
          </w:r>
          <w:r>
            <w:rPr>
              <w:noProof/>
            </w:rPr>
            <w:fldChar w:fldCharType="separate"/>
          </w:r>
          <w:r>
            <w:rPr>
              <w:noProof/>
            </w:rPr>
            <w:t>22</w:t>
          </w:r>
          <w:r>
            <w:rPr>
              <w:noProof/>
            </w:rPr>
            <w:fldChar w:fldCharType="end"/>
          </w:r>
        </w:p>
        <w:p w14:paraId="297E91B0" w14:textId="77777777" w:rsidR="00D636F4" w:rsidRDefault="00D636F4">
          <w:pPr>
            <w:pStyle w:val="TOC2"/>
            <w:tabs>
              <w:tab w:val="right" w:leader="dot" w:pos="9062"/>
            </w:tabs>
            <w:rPr>
              <w:rFonts w:eastAsiaTheme="minorEastAsia"/>
              <w:noProof/>
              <w:szCs w:val="24"/>
              <w:lang w:val="en-US" w:eastAsia="ja-JP"/>
            </w:rPr>
          </w:pPr>
          <w:r>
            <w:rPr>
              <w:noProof/>
            </w:rPr>
            <w:t>3.3. Les chiffres de Technorama</w:t>
          </w:r>
          <w:r>
            <w:rPr>
              <w:noProof/>
            </w:rPr>
            <w:tab/>
          </w:r>
          <w:r>
            <w:rPr>
              <w:noProof/>
            </w:rPr>
            <w:fldChar w:fldCharType="begin"/>
          </w:r>
          <w:r>
            <w:rPr>
              <w:noProof/>
            </w:rPr>
            <w:instrText xml:space="preserve"> PAGEREF _Toc245615663 \h </w:instrText>
          </w:r>
          <w:r>
            <w:rPr>
              <w:noProof/>
            </w:rPr>
          </w:r>
          <w:r>
            <w:rPr>
              <w:noProof/>
            </w:rPr>
            <w:fldChar w:fldCharType="separate"/>
          </w:r>
          <w:r>
            <w:rPr>
              <w:noProof/>
            </w:rPr>
            <w:t>23</w:t>
          </w:r>
          <w:r>
            <w:rPr>
              <w:noProof/>
            </w:rPr>
            <w:fldChar w:fldCharType="end"/>
          </w:r>
        </w:p>
        <w:p w14:paraId="77A7D338" w14:textId="77777777" w:rsidR="00D636F4" w:rsidRDefault="00D636F4">
          <w:pPr>
            <w:pStyle w:val="TOC1"/>
            <w:tabs>
              <w:tab w:val="left" w:pos="822"/>
              <w:tab w:val="right" w:leader="dot" w:pos="9062"/>
            </w:tabs>
            <w:rPr>
              <w:rFonts w:eastAsiaTheme="minorEastAsia"/>
              <w:noProof/>
              <w:szCs w:val="24"/>
              <w:lang w:val="en-US" w:eastAsia="ja-JP"/>
            </w:rPr>
          </w:pPr>
          <w:r>
            <w:rPr>
              <w:noProof/>
            </w:rPr>
            <w:t>4)</w:t>
          </w:r>
          <w:r>
            <w:rPr>
              <w:rFonts w:eastAsiaTheme="minorEastAsia"/>
              <w:noProof/>
              <w:szCs w:val="24"/>
              <w:lang w:val="en-US" w:eastAsia="ja-JP"/>
            </w:rPr>
            <w:tab/>
          </w:r>
          <w:r>
            <w:rPr>
              <w:noProof/>
            </w:rPr>
            <w:t>La zone de chalandise autour de Differdange</w:t>
          </w:r>
          <w:r>
            <w:rPr>
              <w:noProof/>
            </w:rPr>
            <w:tab/>
          </w:r>
          <w:r>
            <w:rPr>
              <w:noProof/>
            </w:rPr>
            <w:fldChar w:fldCharType="begin"/>
          </w:r>
          <w:r>
            <w:rPr>
              <w:noProof/>
            </w:rPr>
            <w:instrText xml:space="preserve"> PAGEREF _Toc245615664 \h </w:instrText>
          </w:r>
          <w:r>
            <w:rPr>
              <w:noProof/>
            </w:rPr>
          </w:r>
          <w:r>
            <w:rPr>
              <w:noProof/>
            </w:rPr>
            <w:fldChar w:fldCharType="separate"/>
          </w:r>
          <w:r>
            <w:rPr>
              <w:noProof/>
            </w:rPr>
            <w:t>25</w:t>
          </w:r>
          <w:r>
            <w:rPr>
              <w:noProof/>
            </w:rPr>
            <w:fldChar w:fldCharType="end"/>
          </w:r>
        </w:p>
        <w:p w14:paraId="7C5EF3B7" w14:textId="77777777" w:rsidR="00D636F4" w:rsidRDefault="00D636F4">
          <w:pPr>
            <w:pStyle w:val="TOC2"/>
            <w:tabs>
              <w:tab w:val="right" w:leader="dot" w:pos="9062"/>
            </w:tabs>
            <w:rPr>
              <w:rFonts w:eastAsiaTheme="minorEastAsia"/>
              <w:noProof/>
              <w:szCs w:val="24"/>
              <w:lang w:val="en-US" w:eastAsia="ja-JP"/>
            </w:rPr>
          </w:pPr>
          <w:r>
            <w:rPr>
              <w:noProof/>
            </w:rPr>
            <w:t>4.1. Définition de la zone de chalandise</w:t>
          </w:r>
          <w:r>
            <w:rPr>
              <w:noProof/>
            </w:rPr>
            <w:tab/>
          </w:r>
          <w:r>
            <w:rPr>
              <w:noProof/>
            </w:rPr>
            <w:fldChar w:fldCharType="begin"/>
          </w:r>
          <w:r>
            <w:rPr>
              <w:noProof/>
            </w:rPr>
            <w:instrText xml:space="preserve"> PAGEREF _Toc245615665 \h </w:instrText>
          </w:r>
          <w:r>
            <w:rPr>
              <w:noProof/>
            </w:rPr>
          </w:r>
          <w:r>
            <w:rPr>
              <w:noProof/>
            </w:rPr>
            <w:fldChar w:fldCharType="separate"/>
          </w:r>
          <w:r>
            <w:rPr>
              <w:noProof/>
            </w:rPr>
            <w:t>25</w:t>
          </w:r>
          <w:r>
            <w:rPr>
              <w:noProof/>
            </w:rPr>
            <w:fldChar w:fldCharType="end"/>
          </w:r>
        </w:p>
        <w:p w14:paraId="61B8B4BB" w14:textId="77777777" w:rsidR="00D636F4" w:rsidRDefault="00D636F4">
          <w:pPr>
            <w:pStyle w:val="TOC2"/>
            <w:tabs>
              <w:tab w:val="right" w:leader="dot" w:pos="9062"/>
            </w:tabs>
            <w:rPr>
              <w:rFonts w:eastAsiaTheme="minorEastAsia"/>
              <w:noProof/>
              <w:szCs w:val="24"/>
              <w:lang w:val="en-US" w:eastAsia="ja-JP"/>
            </w:rPr>
          </w:pPr>
          <w:r>
            <w:rPr>
              <w:noProof/>
            </w:rPr>
            <w:t>4.2. Analyse concurrentielle</w:t>
          </w:r>
          <w:r>
            <w:rPr>
              <w:noProof/>
            </w:rPr>
            <w:tab/>
          </w:r>
          <w:r>
            <w:rPr>
              <w:noProof/>
            </w:rPr>
            <w:fldChar w:fldCharType="begin"/>
          </w:r>
          <w:r>
            <w:rPr>
              <w:noProof/>
            </w:rPr>
            <w:instrText xml:space="preserve"> PAGEREF _Toc245615666 \h </w:instrText>
          </w:r>
          <w:r>
            <w:rPr>
              <w:noProof/>
            </w:rPr>
          </w:r>
          <w:r>
            <w:rPr>
              <w:noProof/>
            </w:rPr>
            <w:fldChar w:fldCharType="separate"/>
          </w:r>
          <w:r>
            <w:rPr>
              <w:noProof/>
            </w:rPr>
            <w:t>32</w:t>
          </w:r>
          <w:r>
            <w:rPr>
              <w:noProof/>
            </w:rPr>
            <w:fldChar w:fldCharType="end"/>
          </w:r>
        </w:p>
        <w:p w14:paraId="05FA5084" w14:textId="77777777" w:rsidR="00D636F4" w:rsidRDefault="00D636F4">
          <w:pPr>
            <w:pStyle w:val="TOC2"/>
            <w:tabs>
              <w:tab w:val="right" w:leader="dot" w:pos="9062"/>
            </w:tabs>
            <w:rPr>
              <w:rFonts w:eastAsiaTheme="minorEastAsia"/>
              <w:noProof/>
              <w:szCs w:val="24"/>
              <w:lang w:val="en-US" w:eastAsia="ja-JP"/>
            </w:rPr>
          </w:pPr>
          <w:r>
            <w:rPr>
              <w:noProof/>
            </w:rPr>
            <w:t>4.3. Données démographiques et caractéristiques</w:t>
          </w:r>
          <w:r>
            <w:rPr>
              <w:noProof/>
            </w:rPr>
            <w:tab/>
          </w:r>
          <w:r>
            <w:rPr>
              <w:noProof/>
            </w:rPr>
            <w:fldChar w:fldCharType="begin"/>
          </w:r>
          <w:r>
            <w:rPr>
              <w:noProof/>
            </w:rPr>
            <w:instrText xml:space="preserve"> PAGEREF _Toc245615667 \h </w:instrText>
          </w:r>
          <w:r>
            <w:rPr>
              <w:noProof/>
            </w:rPr>
          </w:r>
          <w:r>
            <w:rPr>
              <w:noProof/>
            </w:rPr>
            <w:fldChar w:fldCharType="separate"/>
          </w:r>
          <w:r>
            <w:rPr>
              <w:noProof/>
            </w:rPr>
            <w:t>36</w:t>
          </w:r>
          <w:r>
            <w:rPr>
              <w:noProof/>
            </w:rPr>
            <w:fldChar w:fldCharType="end"/>
          </w:r>
        </w:p>
        <w:p w14:paraId="6EEF7E9D" w14:textId="77777777" w:rsidR="00D636F4" w:rsidRDefault="00D636F4">
          <w:pPr>
            <w:pStyle w:val="TOC1"/>
            <w:tabs>
              <w:tab w:val="left" w:pos="822"/>
              <w:tab w:val="right" w:leader="dot" w:pos="9062"/>
            </w:tabs>
            <w:rPr>
              <w:rFonts w:eastAsiaTheme="minorEastAsia"/>
              <w:noProof/>
              <w:szCs w:val="24"/>
              <w:lang w:val="en-US" w:eastAsia="ja-JP"/>
            </w:rPr>
          </w:pPr>
          <w:r>
            <w:rPr>
              <w:noProof/>
            </w:rPr>
            <w:t>5)</w:t>
          </w:r>
          <w:r>
            <w:rPr>
              <w:rFonts w:eastAsiaTheme="minorEastAsia"/>
              <w:noProof/>
              <w:szCs w:val="24"/>
              <w:lang w:val="en-US" w:eastAsia="ja-JP"/>
            </w:rPr>
            <w:tab/>
          </w:r>
          <w:r>
            <w:rPr>
              <w:noProof/>
            </w:rPr>
            <w:t>Le Tourisme au Luxembourg et dans la région</w:t>
          </w:r>
          <w:r>
            <w:rPr>
              <w:noProof/>
            </w:rPr>
            <w:tab/>
          </w:r>
          <w:r>
            <w:rPr>
              <w:noProof/>
            </w:rPr>
            <w:fldChar w:fldCharType="begin"/>
          </w:r>
          <w:r>
            <w:rPr>
              <w:noProof/>
            </w:rPr>
            <w:instrText xml:space="preserve"> PAGEREF _Toc245615668 \h </w:instrText>
          </w:r>
          <w:r>
            <w:rPr>
              <w:noProof/>
            </w:rPr>
          </w:r>
          <w:r>
            <w:rPr>
              <w:noProof/>
            </w:rPr>
            <w:fldChar w:fldCharType="separate"/>
          </w:r>
          <w:r>
            <w:rPr>
              <w:noProof/>
            </w:rPr>
            <w:t>39</w:t>
          </w:r>
          <w:r>
            <w:rPr>
              <w:noProof/>
            </w:rPr>
            <w:fldChar w:fldCharType="end"/>
          </w:r>
        </w:p>
        <w:p w14:paraId="74D942BF" w14:textId="77777777" w:rsidR="00D636F4" w:rsidRDefault="00D636F4">
          <w:pPr>
            <w:pStyle w:val="TOC2"/>
            <w:tabs>
              <w:tab w:val="right" w:leader="dot" w:pos="9062"/>
            </w:tabs>
            <w:rPr>
              <w:rFonts w:eastAsiaTheme="minorEastAsia"/>
              <w:noProof/>
              <w:szCs w:val="24"/>
              <w:lang w:val="en-US" w:eastAsia="ja-JP"/>
            </w:rPr>
          </w:pPr>
          <w:r>
            <w:rPr>
              <w:noProof/>
            </w:rPr>
            <w:t>5.1. Le tourisme au Luxembourg</w:t>
          </w:r>
          <w:r>
            <w:rPr>
              <w:noProof/>
            </w:rPr>
            <w:tab/>
          </w:r>
          <w:r>
            <w:rPr>
              <w:noProof/>
            </w:rPr>
            <w:fldChar w:fldCharType="begin"/>
          </w:r>
          <w:r>
            <w:rPr>
              <w:noProof/>
            </w:rPr>
            <w:instrText xml:space="preserve"> PAGEREF _Toc245615669 \h </w:instrText>
          </w:r>
          <w:r>
            <w:rPr>
              <w:noProof/>
            </w:rPr>
          </w:r>
          <w:r>
            <w:rPr>
              <w:noProof/>
            </w:rPr>
            <w:fldChar w:fldCharType="separate"/>
          </w:r>
          <w:r>
            <w:rPr>
              <w:noProof/>
            </w:rPr>
            <w:t>39</w:t>
          </w:r>
          <w:r>
            <w:rPr>
              <w:noProof/>
            </w:rPr>
            <w:fldChar w:fldCharType="end"/>
          </w:r>
        </w:p>
        <w:p w14:paraId="4DE28103" w14:textId="77777777" w:rsidR="00D636F4" w:rsidRDefault="00D636F4">
          <w:pPr>
            <w:pStyle w:val="TOC2"/>
            <w:tabs>
              <w:tab w:val="right" w:leader="dot" w:pos="9062"/>
            </w:tabs>
            <w:rPr>
              <w:rFonts w:eastAsiaTheme="minorEastAsia"/>
              <w:noProof/>
              <w:szCs w:val="24"/>
              <w:lang w:val="en-US" w:eastAsia="ja-JP"/>
            </w:rPr>
          </w:pPr>
          <w:r>
            <w:rPr>
              <w:noProof/>
            </w:rPr>
            <w:t>5.2. Les Terres Rouges</w:t>
          </w:r>
          <w:r>
            <w:rPr>
              <w:noProof/>
            </w:rPr>
            <w:tab/>
          </w:r>
          <w:r>
            <w:rPr>
              <w:noProof/>
            </w:rPr>
            <w:fldChar w:fldCharType="begin"/>
          </w:r>
          <w:r>
            <w:rPr>
              <w:noProof/>
            </w:rPr>
            <w:instrText xml:space="preserve"> PAGEREF _Toc245615670 \h </w:instrText>
          </w:r>
          <w:r>
            <w:rPr>
              <w:noProof/>
            </w:rPr>
          </w:r>
          <w:r>
            <w:rPr>
              <w:noProof/>
            </w:rPr>
            <w:fldChar w:fldCharType="separate"/>
          </w:r>
          <w:r>
            <w:rPr>
              <w:noProof/>
            </w:rPr>
            <w:t>45</w:t>
          </w:r>
          <w:r>
            <w:rPr>
              <w:noProof/>
            </w:rPr>
            <w:fldChar w:fldCharType="end"/>
          </w:r>
        </w:p>
        <w:p w14:paraId="057C3206" w14:textId="77777777" w:rsidR="00D636F4" w:rsidRDefault="00D636F4">
          <w:pPr>
            <w:pStyle w:val="TOC2"/>
            <w:tabs>
              <w:tab w:val="right" w:leader="dot" w:pos="9062"/>
            </w:tabs>
            <w:rPr>
              <w:rFonts w:eastAsiaTheme="minorEastAsia"/>
              <w:noProof/>
              <w:szCs w:val="24"/>
              <w:lang w:val="en-US" w:eastAsia="ja-JP"/>
            </w:rPr>
          </w:pPr>
          <w:r>
            <w:rPr>
              <w:noProof/>
            </w:rPr>
            <w:t>5.3. L’impact économique du Tourisme</w:t>
          </w:r>
          <w:r>
            <w:rPr>
              <w:noProof/>
            </w:rPr>
            <w:tab/>
          </w:r>
          <w:r>
            <w:rPr>
              <w:noProof/>
            </w:rPr>
            <w:fldChar w:fldCharType="begin"/>
          </w:r>
          <w:r>
            <w:rPr>
              <w:noProof/>
            </w:rPr>
            <w:instrText xml:space="preserve"> PAGEREF _Toc245615671 \h </w:instrText>
          </w:r>
          <w:r>
            <w:rPr>
              <w:noProof/>
            </w:rPr>
          </w:r>
          <w:r>
            <w:rPr>
              <w:noProof/>
            </w:rPr>
            <w:fldChar w:fldCharType="separate"/>
          </w:r>
          <w:r>
            <w:rPr>
              <w:noProof/>
            </w:rPr>
            <w:t>47</w:t>
          </w:r>
          <w:r>
            <w:rPr>
              <w:noProof/>
            </w:rPr>
            <w:fldChar w:fldCharType="end"/>
          </w:r>
        </w:p>
        <w:p w14:paraId="0897D32B" w14:textId="77777777" w:rsidR="00D636F4" w:rsidRDefault="00D636F4">
          <w:pPr>
            <w:pStyle w:val="TOC1"/>
            <w:tabs>
              <w:tab w:val="left" w:pos="822"/>
              <w:tab w:val="right" w:leader="dot" w:pos="9062"/>
            </w:tabs>
            <w:rPr>
              <w:rFonts w:eastAsiaTheme="minorEastAsia"/>
              <w:noProof/>
              <w:szCs w:val="24"/>
              <w:lang w:val="en-US" w:eastAsia="ja-JP"/>
            </w:rPr>
          </w:pPr>
          <w:r>
            <w:rPr>
              <w:noProof/>
            </w:rPr>
            <w:t>6)</w:t>
          </w:r>
          <w:r>
            <w:rPr>
              <w:rFonts w:eastAsiaTheme="minorEastAsia"/>
              <w:noProof/>
              <w:szCs w:val="24"/>
              <w:lang w:val="en-US" w:eastAsia="ja-JP"/>
            </w:rPr>
            <w:tab/>
          </w:r>
          <w:r>
            <w:rPr>
              <w:noProof/>
            </w:rPr>
            <w:t>Le cas du Parc Merveilleux à Bettembourg</w:t>
          </w:r>
          <w:r>
            <w:rPr>
              <w:noProof/>
            </w:rPr>
            <w:tab/>
          </w:r>
          <w:r>
            <w:rPr>
              <w:noProof/>
            </w:rPr>
            <w:fldChar w:fldCharType="begin"/>
          </w:r>
          <w:r>
            <w:rPr>
              <w:noProof/>
            </w:rPr>
            <w:instrText xml:space="preserve"> PAGEREF _Toc245615672 \h </w:instrText>
          </w:r>
          <w:r>
            <w:rPr>
              <w:noProof/>
            </w:rPr>
          </w:r>
          <w:r>
            <w:rPr>
              <w:noProof/>
            </w:rPr>
            <w:fldChar w:fldCharType="separate"/>
          </w:r>
          <w:r>
            <w:rPr>
              <w:noProof/>
            </w:rPr>
            <w:t>50</w:t>
          </w:r>
          <w:r>
            <w:rPr>
              <w:noProof/>
            </w:rPr>
            <w:fldChar w:fldCharType="end"/>
          </w:r>
        </w:p>
        <w:p w14:paraId="438CDAEF" w14:textId="77777777" w:rsidR="00D636F4" w:rsidRDefault="00D636F4">
          <w:pPr>
            <w:pStyle w:val="TOC1"/>
            <w:tabs>
              <w:tab w:val="left" w:pos="822"/>
              <w:tab w:val="right" w:leader="dot" w:pos="9062"/>
            </w:tabs>
            <w:rPr>
              <w:rFonts w:eastAsiaTheme="minorEastAsia"/>
              <w:noProof/>
              <w:szCs w:val="24"/>
              <w:lang w:val="en-US" w:eastAsia="ja-JP"/>
            </w:rPr>
          </w:pPr>
          <w:r>
            <w:rPr>
              <w:noProof/>
            </w:rPr>
            <w:t>7)</w:t>
          </w:r>
          <w:r>
            <w:rPr>
              <w:rFonts w:eastAsiaTheme="minorEastAsia"/>
              <w:noProof/>
              <w:szCs w:val="24"/>
              <w:lang w:val="en-US" w:eastAsia="ja-JP"/>
            </w:rPr>
            <w:tab/>
          </w:r>
          <w:r>
            <w:rPr>
              <w:noProof/>
            </w:rPr>
            <w:t>Conclusions pour le projet Luxembourg Science Center à Differdange</w:t>
          </w:r>
          <w:r>
            <w:rPr>
              <w:noProof/>
            </w:rPr>
            <w:tab/>
          </w:r>
          <w:r>
            <w:rPr>
              <w:noProof/>
            </w:rPr>
            <w:fldChar w:fldCharType="begin"/>
          </w:r>
          <w:r>
            <w:rPr>
              <w:noProof/>
            </w:rPr>
            <w:instrText xml:space="preserve"> PAGEREF _Toc245615673 \h </w:instrText>
          </w:r>
          <w:r>
            <w:rPr>
              <w:noProof/>
            </w:rPr>
          </w:r>
          <w:r>
            <w:rPr>
              <w:noProof/>
            </w:rPr>
            <w:fldChar w:fldCharType="separate"/>
          </w:r>
          <w:r>
            <w:rPr>
              <w:noProof/>
            </w:rPr>
            <w:t>54</w:t>
          </w:r>
          <w:r>
            <w:rPr>
              <w:noProof/>
            </w:rPr>
            <w:fldChar w:fldCharType="end"/>
          </w:r>
        </w:p>
        <w:p w14:paraId="0DB7D327" w14:textId="77777777" w:rsidR="00D636F4" w:rsidRDefault="00D636F4">
          <w:pPr>
            <w:pStyle w:val="TOC2"/>
            <w:tabs>
              <w:tab w:val="right" w:leader="dot" w:pos="9062"/>
            </w:tabs>
            <w:rPr>
              <w:rFonts w:eastAsiaTheme="minorEastAsia"/>
              <w:noProof/>
              <w:szCs w:val="24"/>
              <w:lang w:val="en-US" w:eastAsia="ja-JP"/>
            </w:rPr>
          </w:pPr>
          <w:r>
            <w:rPr>
              <w:noProof/>
            </w:rPr>
            <w:t>7.1. Analyse des Science Centres; chiffres, concepts et clientèle</w:t>
          </w:r>
          <w:r>
            <w:rPr>
              <w:noProof/>
            </w:rPr>
            <w:tab/>
          </w:r>
          <w:r>
            <w:rPr>
              <w:noProof/>
            </w:rPr>
            <w:fldChar w:fldCharType="begin"/>
          </w:r>
          <w:r>
            <w:rPr>
              <w:noProof/>
            </w:rPr>
            <w:instrText xml:space="preserve"> PAGEREF _Toc245615674 \h </w:instrText>
          </w:r>
          <w:r>
            <w:rPr>
              <w:noProof/>
            </w:rPr>
          </w:r>
          <w:r>
            <w:rPr>
              <w:noProof/>
            </w:rPr>
            <w:fldChar w:fldCharType="separate"/>
          </w:r>
          <w:r>
            <w:rPr>
              <w:noProof/>
            </w:rPr>
            <w:t>54</w:t>
          </w:r>
          <w:r>
            <w:rPr>
              <w:noProof/>
            </w:rPr>
            <w:fldChar w:fldCharType="end"/>
          </w:r>
        </w:p>
        <w:p w14:paraId="602C27DA" w14:textId="77777777" w:rsidR="00D636F4" w:rsidRDefault="00D636F4">
          <w:pPr>
            <w:pStyle w:val="TOC2"/>
            <w:tabs>
              <w:tab w:val="right" w:leader="dot" w:pos="9062"/>
            </w:tabs>
            <w:rPr>
              <w:rFonts w:eastAsiaTheme="minorEastAsia"/>
              <w:noProof/>
              <w:szCs w:val="24"/>
              <w:lang w:val="en-US" w:eastAsia="ja-JP"/>
            </w:rPr>
          </w:pPr>
          <w:r>
            <w:rPr>
              <w:noProof/>
            </w:rPr>
            <w:t>7.2. Étude détaillée du Swiss Science Center « Technorama » à Winterthur</w:t>
          </w:r>
          <w:r>
            <w:rPr>
              <w:noProof/>
            </w:rPr>
            <w:tab/>
          </w:r>
          <w:r>
            <w:rPr>
              <w:noProof/>
            </w:rPr>
            <w:fldChar w:fldCharType="begin"/>
          </w:r>
          <w:r>
            <w:rPr>
              <w:noProof/>
            </w:rPr>
            <w:instrText xml:space="preserve"> PAGEREF _Toc245615675 \h </w:instrText>
          </w:r>
          <w:r>
            <w:rPr>
              <w:noProof/>
            </w:rPr>
          </w:r>
          <w:r>
            <w:rPr>
              <w:noProof/>
            </w:rPr>
            <w:fldChar w:fldCharType="separate"/>
          </w:r>
          <w:r>
            <w:rPr>
              <w:noProof/>
            </w:rPr>
            <w:t>55</w:t>
          </w:r>
          <w:r>
            <w:rPr>
              <w:noProof/>
            </w:rPr>
            <w:fldChar w:fldCharType="end"/>
          </w:r>
        </w:p>
        <w:p w14:paraId="1901C83D" w14:textId="77777777" w:rsidR="00D636F4" w:rsidRDefault="00D636F4">
          <w:pPr>
            <w:pStyle w:val="TOC2"/>
            <w:tabs>
              <w:tab w:val="right" w:leader="dot" w:pos="9062"/>
            </w:tabs>
            <w:rPr>
              <w:rFonts w:eastAsiaTheme="minorEastAsia"/>
              <w:noProof/>
              <w:szCs w:val="24"/>
              <w:lang w:val="en-US" w:eastAsia="ja-JP"/>
            </w:rPr>
          </w:pPr>
          <w:r>
            <w:rPr>
              <w:noProof/>
            </w:rPr>
            <w:t>7.3. Définition et examen de la zone de chalandise du Projet</w:t>
          </w:r>
          <w:r>
            <w:rPr>
              <w:noProof/>
            </w:rPr>
            <w:tab/>
          </w:r>
          <w:r>
            <w:rPr>
              <w:noProof/>
            </w:rPr>
            <w:fldChar w:fldCharType="begin"/>
          </w:r>
          <w:r>
            <w:rPr>
              <w:noProof/>
            </w:rPr>
            <w:instrText xml:space="preserve"> PAGEREF _Toc245615676 \h </w:instrText>
          </w:r>
          <w:r>
            <w:rPr>
              <w:noProof/>
            </w:rPr>
          </w:r>
          <w:r>
            <w:rPr>
              <w:noProof/>
            </w:rPr>
            <w:fldChar w:fldCharType="separate"/>
          </w:r>
          <w:r>
            <w:rPr>
              <w:noProof/>
            </w:rPr>
            <w:t>56</w:t>
          </w:r>
          <w:r>
            <w:rPr>
              <w:noProof/>
            </w:rPr>
            <w:fldChar w:fldCharType="end"/>
          </w:r>
        </w:p>
        <w:p w14:paraId="746B912B" w14:textId="77777777" w:rsidR="00D636F4" w:rsidRDefault="00D636F4">
          <w:pPr>
            <w:pStyle w:val="TOC2"/>
            <w:tabs>
              <w:tab w:val="right" w:leader="dot" w:pos="9062"/>
            </w:tabs>
            <w:rPr>
              <w:rFonts w:eastAsiaTheme="minorEastAsia"/>
              <w:noProof/>
              <w:szCs w:val="24"/>
              <w:lang w:val="en-US" w:eastAsia="ja-JP"/>
            </w:rPr>
          </w:pPr>
          <w:r>
            <w:rPr>
              <w:noProof/>
            </w:rPr>
            <w:t>7.4. Analyse du tourisme et de l’offre touristique avec le Parc Merveilleux</w:t>
          </w:r>
          <w:r>
            <w:rPr>
              <w:noProof/>
            </w:rPr>
            <w:tab/>
          </w:r>
          <w:r>
            <w:rPr>
              <w:noProof/>
            </w:rPr>
            <w:fldChar w:fldCharType="begin"/>
          </w:r>
          <w:r>
            <w:rPr>
              <w:noProof/>
            </w:rPr>
            <w:instrText xml:space="preserve"> PAGEREF _Toc245615677 \h </w:instrText>
          </w:r>
          <w:r>
            <w:rPr>
              <w:noProof/>
            </w:rPr>
          </w:r>
          <w:r>
            <w:rPr>
              <w:noProof/>
            </w:rPr>
            <w:fldChar w:fldCharType="separate"/>
          </w:r>
          <w:r>
            <w:rPr>
              <w:noProof/>
            </w:rPr>
            <w:t>57</w:t>
          </w:r>
          <w:r>
            <w:rPr>
              <w:noProof/>
            </w:rPr>
            <w:fldChar w:fldCharType="end"/>
          </w:r>
        </w:p>
        <w:p w14:paraId="5DAD039F" w14:textId="77777777" w:rsidR="00D636F4" w:rsidRDefault="00D636F4">
          <w:pPr>
            <w:pStyle w:val="TOC1"/>
            <w:tabs>
              <w:tab w:val="right" w:leader="dot" w:pos="9062"/>
            </w:tabs>
            <w:rPr>
              <w:rFonts w:eastAsiaTheme="minorEastAsia"/>
              <w:noProof/>
              <w:szCs w:val="24"/>
              <w:lang w:val="en-US" w:eastAsia="ja-JP"/>
            </w:rPr>
          </w:pPr>
          <w:r w:rsidRPr="003C2F95">
            <w:rPr>
              <w:noProof/>
              <w:lang w:val="en-GB"/>
            </w:rPr>
            <w:t>Bibliographie</w:t>
          </w:r>
          <w:r>
            <w:rPr>
              <w:noProof/>
            </w:rPr>
            <w:tab/>
          </w:r>
          <w:r>
            <w:rPr>
              <w:noProof/>
            </w:rPr>
            <w:fldChar w:fldCharType="begin"/>
          </w:r>
          <w:r>
            <w:rPr>
              <w:noProof/>
            </w:rPr>
            <w:instrText xml:space="preserve"> PAGEREF _Toc245615678 \h </w:instrText>
          </w:r>
          <w:r>
            <w:rPr>
              <w:noProof/>
            </w:rPr>
          </w:r>
          <w:r>
            <w:rPr>
              <w:noProof/>
            </w:rPr>
            <w:fldChar w:fldCharType="separate"/>
          </w:r>
          <w:r>
            <w:rPr>
              <w:noProof/>
            </w:rPr>
            <w:t>60</w:t>
          </w:r>
          <w:r>
            <w:rPr>
              <w:noProof/>
            </w:rPr>
            <w:fldChar w:fldCharType="end"/>
          </w:r>
        </w:p>
        <w:p w14:paraId="5170E545" w14:textId="77777777" w:rsidR="00D636F4" w:rsidRDefault="00D636F4">
          <w:pPr>
            <w:pStyle w:val="TOC1"/>
            <w:tabs>
              <w:tab w:val="right" w:leader="dot" w:pos="9062"/>
            </w:tabs>
            <w:rPr>
              <w:rFonts w:eastAsiaTheme="minorEastAsia"/>
              <w:noProof/>
              <w:szCs w:val="24"/>
              <w:lang w:val="en-US" w:eastAsia="ja-JP"/>
            </w:rPr>
          </w:pPr>
          <w:r>
            <w:rPr>
              <w:noProof/>
            </w:rPr>
            <w:lastRenderedPageBreak/>
            <w:t>Table des illustrations :</w:t>
          </w:r>
          <w:r>
            <w:rPr>
              <w:noProof/>
            </w:rPr>
            <w:tab/>
          </w:r>
          <w:r>
            <w:rPr>
              <w:noProof/>
            </w:rPr>
            <w:fldChar w:fldCharType="begin"/>
          </w:r>
          <w:r>
            <w:rPr>
              <w:noProof/>
            </w:rPr>
            <w:instrText xml:space="preserve"> PAGEREF _Toc245615679 \h </w:instrText>
          </w:r>
          <w:r>
            <w:rPr>
              <w:noProof/>
            </w:rPr>
          </w:r>
          <w:r>
            <w:rPr>
              <w:noProof/>
            </w:rPr>
            <w:fldChar w:fldCharType="separate"/>
          </w:r>
          <w:r>
            <w:rPr>
              <w:noProof/>
            </w:rPr>
            <w:t>62</w:t>
          </w:r>
          <w:r>
            <w:rPr>
              <w:noProof/>
            </w:rPr>
            <w:fldChar w:fldCharType="end"/>
          </w:r>
        </w:p>
        <w:p w14:paraId="7318613A" w14:textId="77777777" w:rsidR="00D636F4" w:rsidRDefault="00D636F4">
          <w:pPr>
            <w:pStyle w:val="TOC1"/>
            <w:tabs>
              <w:tab w:val="right" w:leader="dot" w:pos="9062"/>
            </w:tabs>
            <w:rPr>
              <w:rFonts w:eastAsiaTheme="minorEastAsia"/>
              <w:noProof/>
              <w:szCs w:val="24"/>
              <w:lang w:val="en-US" w:eastAsia="ja-JP"/>
            </w:rPr>
          </w:pPr>
          <w:r>
            <w:rPr>
              <w:noProof/>
            </w:rPr>
            <w:t>Annexes</w:t>
          </w:r>
          <w:r>
            <w:rPr>
              <w:noProof/>
            </w:rPr>
            <w:tab/>
          </w:r>
          <w:r>
            <w:rPr>
              <w:noProof/>
            </w:rPr>
            <w:fldChar w:fldCharType="begin"/>
          </w:r>
          <w:r>
            <w:rPr>
              <w:noProof/>
            </w:rPr>
            <w:instrText xml:space="preserve"> PAGEREF _Toc245615680 \h </w:instrText>
          </w:r>
          <w:r>
            <w:rPr>
              <w:noProof/>
            </w:rPr>
          </w:r>
          <w:r>
            <w:rPr>
              <w:noProof/>
            </w:rPr>
            <w:fldChar w:fldCharType="separate"/>
          </w:r>
          <w:r>
            <w:rPr>
              <w:noProof/>
            </w:rPr>
            <w:t>63</w:t>
          </w:r>
          <w:r>
            <w:rPr>
              <w:noProof/>
            </w:rPr>
            <w:fldChar w:fldCharType="end"/>
          </w:r>
        </w:p>
        <w:p w14:paraId="0D24C60F" w14:textId="77777777" w:rsidR="00D636F4" w:rsidRDefault="00D636F4" w:rsidP="00D636F4">
          <w:pPr>
            <w:rPr>
              <w:lang w:val="fr-FR"/>
            </w:rPr>
          </w:pPr>
          <w:r>
            <w:rPr>
              <w:b/>
              <w:bCs/>
              <w:lang w:val="fr-FR"/>
            </w:rPr>
            <w:fldChar w:fldCharType="end"/>
          </w:r>
        </w:p>
      </w:sdtContent>
    </w:sdt>
    <w:p w14:paraId="1C54B5BE" w14:textId="77777777" w:rsidR="00D636F4" w:rsidRDefault="00D636F4" w:rsidP="008773EE">
      <w:pPr>
        <w:ind w:left="-180" w:firstLine="270"/>
        <w:jc w:val="center"/>
        <w:rPr>
          <w:rFonts w:cstheme="minorHAnsi"/>
          <w:b/>
          <w:color w:val="17365D" w:themeColor="text2" w:themeShade="BF"/>
        </w:rPr>
      </w:pPr>
    </w:p>
    <w:p w14:paraId="67DFFB16" w14:textId="77777777" w:rsidR="00D636F4" w:rsidRDefault="00D636F4">
      <w:pPr>
        <w:spacing w:line="480" w:lineRule="auto"/>
        <w:ind w:firstLine="360"/>
        <w:jc w:val="left"/>
        <w:rPr>
          <w:rFonts w:cstheme="minorHAnsi"/>
          <w:b/>
          <w:color w:val="17365D" w:themeColor="text2" w:themeShade="BF"/>
        </w:rPr>
      </w:pPr>
      <w:r>
        <w:rPr>
          <w:rFonts w:cstheme="minorHAnsi"/>
          <w:b/>
          <w:color w:val="17365D" w:themeColor="text2" w:themeShade="BF"/>
        </w:rPr>
        <w:br w:type="page"/>
      </w:r>
    </w:p>
    <w:p w14:paraId="29CBC734" w14:textId="0956F41F" w:rsidR="008773EE" w:rsidRPr="008773EE" w:rsidRDefault="008773EE" w:rsidP="008773EE">
      <w:pPr>
        <w:ind w:left="-180" w:firstLine="270"/>
        <w:jc w:val="center"/>
        <w:rPr>
          <w:rFonts w:cstheme="minorHAnsi"/>
          <w:b/>
          <w:color w:val="17365D" w:themeColor="text2" w:themeShade="BF"/>
        </w:rPr>
      </w:pPr>
      <w:r w:rsidRPr="008773EE">
        <w:rPr>
          <w:rFonts w:cstheme="minorHAnsi"/>
          <w:b/>
          <w:color w:val="17365D" w:themeColor="text2" w:themeShade="BF"/>
        </w:rPr>
        <w:lastRenderedPageBreak/>
        <w:t>EXECUTIVE SUMMARY</w:t>
      </w:r>
    </w:p>
    <w:p w14:paraId="21CC3E00" w14:textId="77777777" w:rsidR="008773EE" w:rsidRPr="008773EE" w:rsidRDefault="008773EE" w:rsidP="008773EE">
      <w:pPr>
        <w:spacing w:after="0"/>
        <w:ind w:left="-187" w:firstLine="274"/>
        <w:jc w:val="center"/>
        <w:rPr>
          <w:rFonts w:cstheme="minorHAnsi"/>
          <w:b/>
        </w:rPr>
      </w:pPr>
      <w:r w:rsidRPr="008773EE">
        <w:rPr>
          <w:rFonts w:cstheme="minorHAnsi"/>
          <w:b/>
        </w:rPr>
        <w:t xml:space="preserve">CONCLUSIONS SOMMAIRES ET METHODES DE TRAVAIL </w:t>
      </w:r>
    </w:p>
    <w:p w14:paraId="592C8B18" w14:textId="337342C5" w:rsidR="008773EE" w:rsidRPr="008773EE" w:rsidRDefault="008773EE" w:rsidP="008773EE">
      <w:pPr>
        <w:ind w:left="-180" w:firstLine="270"/>
        <w:jc w:val="center"/>
        <w:rPr>
          <w:rFonts w:cstheme="minorHAnsi"/>
          <w:b/>
        </w:rPr>
      </w:pPr>
      <w:r w:rsidRPr="008773EE">
        <w:rPr>
          <w:rFonts w:cstheme="minorHAnsi"/>
          <w:b/>
        </w:rPr>
        <w:t>DE L’ETUDE DE MARCHE</w:t>
      </w:r>
    </w:p>
    <w:p w14:paraId="1442E51D" w14:textId="462C4050" w:rsidR="008773EE" w:rsidRPr="008773EE" w:rsidRDefault="008773EE" w:rsidP="008773EE">
      <w:pPr>
        <w:ind w:left="-180" w:right="-156" w:firstLine="270"/>
        <w:rPr>
          <w:rFonts w:cstheme="minorHAnsi"/>
        </w:rPr>
      </w:pPr>
      <w:r w:rsidRPr="008773EE">
        <w:rPr>
          <w:rFonts w:cstheme="minorHAnsi"/>
        </w:rPr>
        <w:t xml:space="preserve">L’analyse comporte entre autre une collection de données statistiques de populations de toutes les communes luxembourgeoises, belges, allemandes, françaises et néerlandaises, distantes de moins de 3 heures de route de Differdange. </w:t>
      </w:r>
      <w:ins w:id="1" w:author="Nicholas Didier" w:date="2013-11-19T10:53:00Z">
        <w:r w:rsidR="00E81508">
          <w:rPr>
            <w:rFonts w:cstheme="minorHAnsi"/>
          </w:rPr>
          <w:t>Nous avons</w:t>
        </w:r>
      </w:ins>
      <w:r w:rsidRPr="008773EE">
        <w:rPr>
          <w:rFonts w:cstheme="minorHAnsi"/>
        </w:rPr>
        <w:t xml:space="preserve"> </w:t>
      </w:r>
      <w:ins w:id="2" w:author="Nicholas Didier" w:date="2013-11-19T10:53:00Z">
        <w:r w:rsidR="00E81508">
          <w:rPr>
            <w:rFonts w:cstheme="minorHAnsi"/>
          </w:rPr>
          <w:t xml:space="preserve">ainsi </w:t>
        </w:r>
      </w:ins>
      <w:r w:rsidRPr="008773EE">
        <w:rPr>
          <w:rFonts w:cstheme="minorHAnsi"/>
        </w:rPr>
        <w:t xml:space="preserve">identifié individuellement plus de 3.000 entités administratives groupées par code postal et distances,  distribuées en cinq créneaux horaires de 1.00 heure de route, de 1.01 à 1.30 H, de 1.31 à 2.00 H, 2.01 à 2.30 H et de 2.31 à 3.00 H. </w:t>
      </w:r>
    </w:p>
    <w:p w14:paraId="1FA301FF" w14:textId="2523C806" w:rsidR="008773EE" w:rsidRPr="008773EE" w:rsidRDefault="008773EE" w:rsidP="008773EE">
      <w:pPr>
        <w:ind w:left="-180" w:right="-156" w:firstLine="270"/>
        <w:rPr>
          <w:rFonts w:cstheme="minorHAnsi"/>
        </w:rPr>
      </w:pPr>
      <w:r w:rsidRPr="008773EE">
        <w:rPr>
          <w:rFonts w:cstheme="minorHAnsi"/>
        </w:rPr>
        <w:t>Une recherche similaire, quoique moins détaillée fut générée</w:t>
      </w:r>
      <w:ins w:id="3" w:author="Jean Calmes" w:date="2013-11-10T21:44:00Z">
        <w:r w:rsidR="00D5008C">
          <w:rPr>
            <w:rFonts w:cstheme="minorHAnsi"/>
          </w:rPr>
          <w:t xml:space="preserve"> </w:t>
        </w:r>
      </w:ins>
      <w:r w:rsidRPr="008773EE">
        <w:rPr>
          <w:rFonts w:cstheme="minorHAnsi"/>
        </w:rPr>
        <w:t xml:space="preserve">pour Winterthur, couvrant la Suisse, l’Allemagne et l’Autriche. L’avantage de l’analyse de Winterthur fut évidemment l’accès de données réelles concernant leurs visiteurs. </w:t>
      </w:r>
    </w:p>
    <w:p w14:paraId="7A3E471B" w14:textId="2AAC28E3" w:rsidR="008773EE" w:rsidRPr="008773EE" w:rsidRDefault="008773EE" w:rsidP="008773EE">
      <w:pPr>
        <w:ind w:left="-180" w:right="-156" w:firstLine="270"/>
        <w:rPr>
          <w:rFonts w:cstheme="minorHAnsi"/>
        </w:rPr>
      </w:pPr>
      <w:r w:rsidRPr="008773EE">
        <w:rPr>
          <w:rFonts w:cstheme="minorHAnsi"/>
        </w:rPr>
        <w:t xml:space="preserve">La question qui se posait fut de savoir si par juxtaposition des zones de chalandise de Winterthur et de Differdange, et en </w:t>
      </w:r>
      <w:ins w:id="4" w:author="Nicholas Didier" w:date="2013-11-19T10:53:00Z">
        <w:r w:rsidR="00E81508">
          <w:rPr>
            <w:rFonts w:cstheme="minorHAnsi"/>
          </w:rPr>
          <w:t>connaissant</w:t>
        </w:r>
        <w:r w:rsidR="00E81508" w:rsidRPr="008773EE">
          <w:rPr>
            <w:rFonts w:cstheme="minorHAnsi"/>
          </w:rPr>
          <w:t xml:space="preserve"> </w:t>
        </w:r>
      </w:ins>
      <w:r w:rsidRPr="008773EE">
        <w:rPr>
          <w:rFonts w:cstheme="minorHAnsi"/>
        </w:rPr>
        <w:t>les résultats en</w:t>
      </w:r>
      <w:ins w:id="5" w:author="Nicholas Didier" w:date="2013-11-19T10:53:00Z">
        <w:r w:rsidR="00E81508">
          <w:rPr>
            <w:rFonts w:cstheme="minorHAnsi"/>
          </w:rPr>
          <w:t xml:space="preserve"> terme</w:t>
        </w:r>
      </w:ins>
      <w:ins w:id="6" w:author="Nicholas Didier" w:date="2013-11-19T10:54:00Z">
        <w:r w:rsidR="00E81508">
          <w:rPr>
            <w:rFonts w:cstheme="minorHAnsi"/>
          </w:rPr>
          <w:t>s de</w:t>
        </w:r>
      </w:ins>
      <w:r w:rsidRPr="008773EE">
        <w:rPr>
          <w:rFonts w:cstheme="minorHAnsi"/>
        </w:rPr>
        <w:t xml:space="preserve"> visiteurs du Technorama, on peut déterminer l’attractivité touristique du Luxembourg Science Center. Sachant que Winterthur attire environ 270.000 visiteurs par an, parmi lesquels 65.000 étudiants et élèves et que plus de 50% de ses visiteurs proviennent d’Allemagne, peut-on conclure qu’à produit et prestations égales, le flux de visiteurs pourrait être similaire, pourvu que la zone de chalandise soit similaire?</w:t>
      </w:r>
    </w:p>
    <w:p w14:paraId="5A5C7B56" w14:textId="31D2BCE2" w:rsidR="008773EE" w:rsidRPr="008773EE" w:rsidRDefault="008773EE" w:rsidP="00B850E6">
      <w:pPr>
        <w:ind w:left="-180" w:firstLine="0"/>
        <w:jc w:val="left"/>
        <w:rPr>
          <w:rFonts w:cstheme="minorHAnsi"/>
        </w:rPr>
      </w:pPr>
      <w:r w:rsidRPr="008773EE">
        <w:rPr>
          <w:rFonts w:cstheme="minorHAnsi"/>
          <w:b/>
        </w:rPr>
        <w:t>POPULATION DES ZONES DE CHALANDISE RESPECTIVES</w:t>
      </w:r>
      <w:r w:rsidRPr="008773EE">
        <w:rPr>
          <w:rFonts w:cstheme="minorHAnsi"/>
        </w:rPr>
        <w:t xml:space="preserve"> </w:t>
      </w:r>
    </w:p>
    <w:tbl>
      <w:tblPr>
        <w:tblStyle w:val="TableGrid"/>
        <w:tblW w:w="9360" w:type="dxa"/>
        <w:tblInd w:w="-72" w:type="dxa"/>
        <w:tblLook w:val="04A0" w:firstRow="1" w:lastRow="0" w:firstColumn="1" w:lastColumn="0" w:noHBand="0" w:noVBand="1"/>
      </w:tblPr>
      <w:tblGrid>
        <w:gridCol w:w="3129"/>
        <w:gridCol w:w="2041"/>
        <w:gridCol w:w="2041"/>
        <w:gridCol w:w="2149"/>
      </w:tblGrid>
      <w:tr w:rsidR="00B850E6" w:rsidRPr="008773EE" w14:paraId="5188D5F7" w14:textId="77777777" w:rsidTr="00B850E6">
        <w:trPr>
          <w:trHeight w:val="803"/>
        </w:trPr>
        <w:tc>
          <w:tcPr>
            <w:tcW w:w="3129" w:type="dxa"/>
          </w:tcPr>
          <w:p w14:paraId="54351E70" w14:textId="77777777" w:rsidR="008773EE" w:rsidRPr="008773EE" w:rsidRDefault="008773EE" w:rsidP="00B850E6">
            <w:pPr>
              <w:spacing w:line="240" w:lineRule="auto"/>
              <w:ind w:left="-144" w:firstLine="270"/>
              <w:rPr>
                <w:rFonts w:cstheme="minorHAnsi"/>
                <w:b/>
              </w:rPr>
            </w:pPr>
            <w:r w:rsidRPr="008773EE">
              <w:rPr>
                <w:rFonts w:cstheme="minorHAnsi"/>
                <w:b/>
              </w:rPr>
              <w:t>HEURES DE ROUTE</w:t>
            </w:r>
          </w:p>
          <w:p w14:paraId="7B9A625A" w14:textId="77777777" w:rsidR="00D636F4" w:rsidRDefault="00D636F4" w:rsidP="00B850E6">
            <w:pPr>
              <w:spacing w:line="240" w:lineRule="auto"/>
              <w:ind w:left="-144" w:firstLine="270"/>
              <w:rPr>
                <w:rFonts w:cstheme="minorHAnsi"/>
                <w:sz w:val="22"/>
                <w:szCs w:val="22"/>
              </w:rPr>
            </w:pPr>
          </w:p>
          <w:p w14:paraId="28F46770" w14:textId="3E78E18A" w:rsidR="008773EE" w:rsidRPr="00D636F4" w:rsidRDefault="008773EE" w:rsidP="00B850E6">
            <w:pPr>
              <w:spacing w:line="240" w:lineRule="auto"/>
              <w:ind w:left="-144" w:firstLine="270"/>
              <w:jc w:val="left"/>
              <w:rPr>
                <w:rFonts w:cstheme="minorHAnsi"/>
                <w:b/>
                <w:sz w:val="20"/>
                <w:szCs w:val="20"/>
              </w:rPr>
            </w:pPr>
            <w:r w:rsidRPr="008773EE">
              <w:rPr>
                <w:rFonts w:cstheme="minorHAnsi"/>
                <w:sz w:val="22"/>
                <w:szCs w:val="22"/>
              </w:rPr>
              <w:t xml:space="preserve"> </w:t>
            </w:r>
            <w:r w:rsidRPr="00D636F4">
              <w:rPr>
                <w:rFonts w:cstheme="minorHAnsi"/>
                <w:sz w:val="20"/>
                <w:szCs w:val="20"/>
              </w:rPr>
              <w:t>(EN MILLIONS</w:t>
            </w:r>
            <w:ins w:id="7" w:author="Nicholas Didier" w:date="2013-11-11T19:43:00Z">
              <w:r w:rsidR="00B850E6">
                <w:rPr>
                  <w:rFonts w:cstheme="minorHAnsi"/>
                  <w:sz w:val="20"/>
                  <w:szCs w:val="20"/>
                </w:rPr>
                <w:t>)</w:t>
              </w:r>
            </w:ins>
            <w:r w:rsidRPr="00D636F4">
              <w:rPr>
                <w:rFonts w:cstheme="minorHAnsi"/>
                <w:sz w:val="20"/>
                <w:szCs w:val="20"/>
              </w:rPr>
              <w:t xml:space="preserve"> </w:t>
            </w:r>
          </w:p>
        </w:tc>
        <w:tc>
          <w:tcPr>
            <w:tcW w:w="2041" w:type="dxa"/>
          </w:tcPr>
          <w:p w14:paraId="4330FB52" w14:textId="77777777" w:rsidR="008773EE" w:rsidRPr="008773EE" w:rsidRDefault="008773EE" w:rsidP="00D636F4">
            <w:pPr>
              <w:spacing w:line="240" w:lineRule="auto"/>
              <w:ind w:left="-180" w:firstLine="270"/>
              <w:jc w:val="center"/>
              <w:rPr>
                <w:rFonts w:cstheme="minorHAnsi"/>
                <w:b/>
              </w:rPr>
            </w:pPr>
            <w:r w:rsidRPr="008773EE">
              <w:rPr>
                <w:rFonts w:cstheme="minorHAnsi"/>
                <w:b/>
              </w:rPr>
              <w:t>2 HEURES</w:t>
            </w:r>
          </w:p>
        </w:tc>
        <w:tc>
          <w:tcPr>
            <w:tcW w:w="2041" w:type="dxa"/>
          </w:tcPr>
          <w:p w14:paraId="49264524" w14:textId="77777777" w:rsidR="008773EE" w:rsidRPr="008773EE" w:rsidRDefault="008773EE" w:rsidP="00D636F4">
            <w:pPr>
              <w:spacing w:line="240" w:lineRule="auto"/>
              <w:ind w:left="-180" w:firstLine="270"/>
              <w:jc w:val="center"/>
              <w:rPr>
                <w:rFonts w:cstheme="minorHAnsi"/>
                <w:b/>
              </w:rPr>
            </w:pPr>
            <w:r w:rsidRPr="008773EE">
              <w:rPr>
                <w:rFonts w:cstheme="minorHAnsi"/>
                <w:b/>
              </w:rPr>
              <w:t>2.30 HEURES</w:t>
            </w:r>
          </w:p>
        </w:tc>
        <w:tc>
          <w:tcPr>
            <w:tcW w:w="2149" w:type="dxa"/>
          </w:tcPr>
          <w:p w14:paraId="5C375370" w14:textId="77777777" w:rsidR="008773EE" w:rsidRPr="008773EE" w:rsidRDefault="008773EE" w:rsidP="00D636F4">
            <w:pPr>
              <w:spacing w:line="240" w:lineRule="auto"/>
              <w:ind w:left="-180" w:firstLine="270"/>
              <w:jc w:val="center"/>
              <w:rPr>
                <w:rFonts w:cstheme="minorHAnsi"/>
                <w:b/>
              </w:rPr>
            </w:pPr>
            <w:r w:rsidRPr="008773EE">
              <w:rPr>
                <w:rFonts w:cstheme="minorHAnsi"/>
                <w:b/>
              </w:rPr>
              <w:t>3 HEURES</w:t>
            </w:r>
          </w:p>
        </w:tc>
      </w:tr>
      <w:tr w:rsidR="00B850E6" w:rsidRPr="008773EE" w14:paraId="6E0FDAE6" w14:textId="77777777" w:rsidTr="00B850E6">
        <w:tc>
          <w:tcPr>
            <w:tcW w:w="3129" w:type="dxa"/>
            <w:vAlign w:val="center"/>
          </w:tcPr>
          <w:p w14:paraId="4F037FB7" w14:textId="77777777" w:rsidR="008773EE" w:rsidRPr="008773EE" w:rsidRDefault="008773EE" w:rsidP="00D636F4">
            <w:pPr>
              <w:spacing w:line="240" w:lineRule="auto"/>
              <w:ind w:left="-180" w:firstLine="270"/>
              <w:rPr>
                <w:rFonts w:cstheme="minorHAnsi"/>
              </w:rPr>
            </w:pPr>
          </w:p>
          <w:p w14:paraId="54477A67" w14:textId="77777777" w:rsidR="008773EE" w:rsidRPr="008773EE" w:rsidRDefault="008773EE" w:rsidP="00D636F4">
            <w:pPr>
              <w:spacing w:line="240" w:lineRule="auto"/>
              <w:ind w:left="-180" w:firstLine="270"/>
              <w:rPr>
                <w:rFonts w:cstheme="minorHAnsi"/>
              </w:rPr>
            </w:pPr>
            <w:r w:rsidRPr="008773EE">
              <w:rPr>
                <w:rFonts w:cstheme="minorHAnsi"/>
              </w:rPr>
              <w:t>DIFFERDANGE</w:t>
            </w:r>
          </w:p>
          <w:p w14:paraId="552FA2F9" w14:textId="77777777" w:rsidR="008773EE" w:rsidRPr="008773EE" w:rsidRDefault="008773EE" w:rsidP="00D636F4">
            <w:pPr>
              <w:spacing w:line="240" w:lineRule="auto"/>
              <w:ind w:left="-180" w:firstLine="270"/>
              <w:rPr>
                <w:rFonts w:cstheme="minorHAnsi"/>
              </w:rPr>
            </w:pPr>
          </w:p>
        </w:tc>
        <w:tc>
          <w:tcPr>
            <w:tcW w:w="2041" w:type="dxa"/>
          </w:tcPr>
          <w:p w14:paraId="1F8C1755" w14:textId="77777777" w:rsidR="008773EE" w:rsidRPr="008773EE" w:rsidRDefault="008773EE" w:rsidP="00D636F4">
            <w:pPr>
              <w:spacing w:line="240" w:lineRule="auto"/>
              <w:ind w:left="-180" w:firstLine="270"/>
              <w:jc w:val="center"/>
              <w:rPr>
                <w:rFonts w:cstheme="minorHAnsi"/>
              </w:rPr>
            </w:pPr>
          </w:p>
          <w:p w14:paraId="5C67C86E" w14:textId="29A94E8E" w:rsidR="008773EE" w:rsidRPr="008773EE" w:rsidRDefault="008773EE" w:rsidP="00E81508">
            <w:pPr>
              <w:spacing w:line="240" w:lineRule="auto"/>
              <w:ind w:left="-180" w:firstLine="270"/>
              <w:jc w:val="center"/>
              <w:rPr>
                <w:rFonts w:cstheme="minorHAnsi"/>
              </w:rPr>
            </w:pPr>
            <w:r w:rsidRPr="008773EE">
              <w:rPr>
                <w:rFonts w:cstheme="minorHAnsi"/>
              </w:rPr>
              <w:t>8,</w:t>
            </w:r>
            <w:ins w:id="8" w:author="Nicholas Didier" w:date="2013-11-19T10:55:00Z">
              <w:r w:rsidR="00E81508">
                <w:rPr>
                  <w:rFonts w:cstheme="minorHAnsi"/>
                </w:rPr>
                <w:t>9</w:t>
              </w:r>
            </w:ins>
          </w:p>
        </w:tc>
        <w:tc>
          <w:tcPr>
            <w:tcW w:w="2041" w:type="dxa"/>
          </w:tcPr>
          <w:p w14:paraId="148118C7" w14:textId="77777777" w:rsidR="008773EE" w:rsidRPr="008773EE" w:rsidRDefault="008773EE" w:rsidP="00D636F4">
            <w:pPr>
              <w:spacing w:line="240" w:lineRule="auto"/>
              <w:ind w:left="-180" w:firstLine="270"/>
              <w:jc w:val="center"/>
              <w:rPr>
                <w:rFonts w:cstheme="minorHAnsi"/>
              </w:rPr>
            </w:pPr>
          </w:p>
          <w:p w14:paraId="37A04497" w14:textId="33824CA1" w:rsidR="008773EE" w:rsidRPr="008773EE" w:rsidRDefault="00F90E09" w:rsidP="001D627E">
            <w:pPr>
              <w:spacing w:line="240" w:lineRule="auto"/>
              <w:ind w:left="-180" w:firstLine="270"/>
              <w:jc w:val="center"/>
              <w:rPr>
                <w:rFonts w:cstheme="minorHAnsi"/>
              </w:rPr>
            </w:pPr>
            <w:ins w:id="9" w:author="Nicholas Didier" w:date="2013-11-11T19:36:00Z">
              <w:r>
                <w:rPr>
                  <w:rFonts w:cstheme="minorHAnsi"/>
                </w:rPr>
                <w:t>2</w:t>
              </w:r>
            </w:ins>
            <w:ins w:id="10" w:author="Nicholas Didier" w:date="2013-11-19T10:56:00Z">
              <w:r w:rsidR="001D627E">
                <w:rPr>
                  <w:rFonts w:cstheme="minorHAnsi"/>
                </w:rPr>
                <w:t>4</w:t>
              </w:r>
            </w:ins>
            <w:ins w:id="11" w:author="Nicholas Didier" w:date="2013-11-11T19:36:00Z">
              <w:r>
                <w:rPr>
                  <w:rFonts w:cstheme="minorHAnsi"/>
                </w:rPr>
                <w:t>,0</w:t>
              </w:r>
            </w:ins>
          </w:p>
        </w:tc>
        <w:tc>
          <w:tcPr>
            <w:tcW w:w="2149" w:type="dxa"/>
          </w:tcPr>
          <w:p w14:paraId="1A741479" w14:textId="77777777" w:rsidR="008773EE" w:rsidRPr="008773EE" w:rsidRDefault="008773EE" w:rsidP="00D636F4">
            <w:pPr>
              <w:spacing w:line="240" w:lineRule="auto"/>
              <w:ind w:left="-180" w:firstLine="270"/>
              <w:jc w:val="center"/>
              <w:rPr>
                <w:rFonts w:cstheme="minorHAnsi"/>
              </w:rPr>
            </w:pPr>
          </w:p>
          <w:p w14:paraId="72422199" w14:textId="5F1FDF65" w:rsidR="008773EE" w:rsidRPr="008773EE" w:rsidRDefault="001D627E" w:rsidP="001D627E">
            <w:pPr>
              <w:spacing w:line="240" w:lineRule="auto"/>
              <w:ind w:left="-180" w:firstLine="270"/>
              <w:jc w:val="center"/>
              <w:rPr>
                <w:rFonts w:cstheme="minorHAnsi"/>
              </w:rPr>
            </w:pPr>
            <w:ins w:id="12" w:author="Nicholas Didier" w:date="2013-11-19T10:58:00Z">
              <w:r>
                <w:rPr>
                  <w:rFonts w:cstheme="minorHAnsi"/>
                </w:rPr>
                <w:t>41</w:t>
              </w:r>
            </w:ins>
            <w:r w:rsidR="008773EE" w:rsidRPr="008773EE">
              <w:rPr>
                <w:rFonts w:cstheme="minorHAnsi"/>
              </w:rPr>
              <w:t>,</w:t>
            </w:r>
            <w:ins w:id="13" w:author="Nicholas Didier" w:date="2013-11-19T10:58:00Z">
              <w:r>
                <w:rPr>
                  <w:rFonts w:cstheme="minorHAnsi"/>
                </w:rPr>
                <w:t>1</w:t>
              </w:r>
            </w:ins>
          </w:p>
        </w:tc>
      </w:tr>
      <w:tr w:rsidR="00B850E6" w:rsidRPr="008773EE" w14:paraId="4AC2EF01" w14:textId="77777777" w:rsidTr="00B850E6">
        <w:trPr>
          <w:trHeight w:val="432"/>
        </w:trPr>
        <w:tc>
          <w:tcPr>
            <w:tcW w:w="3129" w:type="dxa"/>
            <w:vAlign w:val="center"/>
          </w:tcPr>
          <w:p w14:paraId="714D8E2E" w14:textId="77777777" w:rsidR="008773EE" w:rsidRPr="008773EE" w:rsidRDefault="008773EE" w:rsidP="00D636F4">
            <w:pPr>
              <w:spacing w:line="240" w:lineRule="auto"/>
              <w:ind w:left="-180" w:firstLine="270"/>
              <w:rPr>
                <w:rFonts w:cstheme="minorHAnsi"/>
              </w:rPr>
            </w:pPr>
          </w:p>
          <w:p w14:paraId="475478D1" w14:textId="77777777" w:rsidR="008773EE" w:rsidRPr="008773EE" w:rsidRDefault="008773EE" w:rsidP="00D636F4">
            <w:pPr>
              <w:spacing w:line="240" w:lineRule="auto"/>
              <w:ind w:left="-180" w:firstLine="270"/>
              <w:rPr>
                <w:rFonts w:cstheme="minorHAnsi"/>
              </w:rPr>
            </w:pPr>
            <w:r w:rsidRPr="008773EE">
              <w:rPr>
                <w:rFonts w:cstheme="minorHAnsi"/>
              </w:rPr>
              <w:t>WINTERTHUR</w:t>
            </w:r>
          </w:p>
          <w:p w14:paraId="0EABB861" w14:textId="77777777" w:rsidR="008773EE" w:rsidRPr="008773EE" w:rsidRDefault="008773EE" w:rsidP="00D636F4">
            <w:pPr>
              <w:spacing w:line="240" w:lineRule="auto"/>
              <w:ind w:left="-180" w:firstLine="270"/>
              <w:rPr>
                <w:rFonts w:cstheme="minorHAnsi"/>
              </w:rPr>
            </w:pPr>
          </w:p>
        </w:tc>
        <w:tc>
          <w:tcPr>
            <w:tcW w:w="2041" w:type="dxa"/>
          </w:tcPr>
          <w:p w14:paraId="5DE26B69" w14:textId="77777777" w:rsidR="00D636F4" w:rsidRDefault="00D636F4" w:rsidP="00D636F4">
            <w:pPr>
              <w:spacing w:line="240" w:lineRule="auto"/>
              <w:ind w:left="-180" w:firstLine="270"/>
              <w:jc w:val="center"/>
              <w:rPr>
                <w:rFonts w:cstheme="minorHAnsi"/>
              </w:rPr>
            </w:pPr>
          </w:p>
          <w:p w14:paraId="13A61663" w14:textId="5AEB9186" w:rsidR="008773EE" w:rsidRPr="008773EE" w:rsidRDefault="008773EE" w:rsidP="00DD29E7">
            <w:pPr>
              <w:spacing w:line="240" w:lineRule="auto"/>
              <w:ind w:left="-180" w:firstLine="270"/>
              <w:jc w:val="center"/>
              <w:rPr>
                <w:rFonts w:cstheme="minorHAnsi"/>
              </w:rPr>
            </w:pPr>
            <w:r w:rsidRPr="008773EE">
              <w:rPr>
                <w:rFonts w:cstheme="minorHAnsi"/>
              </w:rPr>
              <w:t>9.</w:t>
            </w:r>
            <w:ins w:id="14" w:author="Nicholas Didier" w:date="2013-11-24T16:38:00Z">
              <w:r w:rsidR="00DD29E7">
                <w:rPr>
                  <w:rFonts w:cstheme="minorHAnsi"/>
                </w:rPr>
                <w:t>6</w:t>
              </w:r>
            </w:ins>
          </w:p>
        </w:tc>
        <w:tc>
          <w:tcPr>
            <w:tcW w:w="2041" w:type="dxa"/>
          </w:tcPr>
          <w:p w14:paraId="65B58FAE" w14:textId="77777777" w:rsidR="008773EE" w:rsidRPr="008773EE" w:rsidRDefault="008773EE" w:rsidP="00D636F4">
            <w:pPr>
              <w:spacing w:line="240" w:lineRule="auto"/>
              <w:ind w:left="-180" w:firstLine="270"/>
              <w:jc w:val="center"/>
              <w:rPr>
                <w:rFonts w:cstheme="minorHAnsi"/>
              </w:rPr>
            </w:pPr>
          </w:p>
          <w:p w14:paraId="0155FD80" w14:textId="77777777" w:rsidR="008773EE" w:rsidRPr="008773EE" w:rsidRDefault="008773EE" w:rsidP="00D636F4">
            <w:pPr>
              <w:spacing w:line="240" w:lineRule="auto"/>
              <w:ind w:left="-180" w:firstLine="270"/>
              <w:jc w:val="center"/>
              <w:rPr>
                <w:rFonts w:cstheme="minorHAnsi"/>
              </w:rPr>
            </w:pPr>
            <w:r w:rsidRPr="008773EE">
              <w:rPr>
                <w:rFonts w:cstheme="minorHAnsi"/>
              </w:rPr>
              <w:t>15,0</w:t>
            </w:r>
          </w:p>
        </w:tc>
        <w:tc>
          <w:tcPr>
            <w:tcW w:w="2149" w:type="dxa"/>
          </w:tcPr>
          <w:p w14:paraId="5AEAD191" w14:textId="77777777" w:rsidR="008773EE" w:rsidRPr="008773EE" w:rsidRDefault="008773EE" w:rsidP="00D636F4">
            <w:pPr>
              <w:spacing w:line="240" w:lineRule="auto"/>
              <w:ind w:left="-180" w:firstLine="270"/>
              <w:jc w:val="center"/>
              <w:rPr>
                <w:rFonts w:cstheme="minorHAnsi"/>
              </w:rPr>
            </w:pPr>
          </w:p>
          <w:p w14:paraId="7D769F1C" w14:textId="75EBC92B" w:rsidR="008773EE" w:rsidRPr="008773EE" w:rsidRDefault="001D627E" w:rsidP="00DD29E7">
            <w:pPr>
              <w:spacing w:line="240" w:lineRule="auto"/>
              <w:ind w:left="-180" w:firstLine="270"/>
              <w:jc w:val="center"/>
              <w:rPr>
                <w:rFonts w:cstheme="minorHAnsi"/>
              </w:rPr>
            </w:pPr>
            <w:ins w:id="15" w:author="Nicholas Didier" w:date="2013-11-19T10:58:00Z">
              <w:r>
                <w:rPr>
                  <w:rFonts w:cstheme="minorHAnsi"/>
                </w:rPr>
                <w:t>20</w:t>
              </w:r>
            </w:ins>
            <w:r w:rsidR="008773EE" w:rsidRPr="008773EE">
              <w:rPr>
                <w:rFonts w:cstheme="minorHAnsi"/>
              </w:rPr>
              <w:t>,</w:t>
            </w:r>
            <w:ins w:id="16" w:author="Nicholas Didier" w:date="2013-11-24T16:38:00Z">
              <w:r w:rsidR="00DD29E7">
                <w:rPr>
                  <w:rFonts w:cstheme="minorHAnsi"/>
                </w:rPr>
                <w:t>6</w:t>
              </w:r>
            </w:ins>
          </w:p>
        </w:tc>
      </w:tr>
      <w:tr w:rsidR="00B850E6" w:rsidRPr="008773EE" w14:paraId="0E03B74F" w14:textId="77777777" w:rsidTr="00B850E6">
        <w:trPr>
          <w:cantSplit/>
          <w:trHeight w:val="864"/>
        </w:trPr>
        <w:tc>
          <w:tcPr>
            <w:tcW w:w="3129" w:type="dxa"/>
          </w:tcPr>
          <w:p w14:paraId="3E71402D" w14:textId="77777777" w:rsidR="00B850E6" w:rsidRPr="00B850E6" w:rsidRDefault="00B850E6" w:rsidP="00D636F4">
            <w:pPr>
              <w:spacing w:line="240" w:lineRule="auto"/>
              <w:ind w:left="-180" w:firstLine="270"/>
              <w:rPr>
                <w:ins w:id="17" w:author="Nicholas Didier" w:date="2013-11-11T19:49:00Z"/>
                <w:rFonts w:cstheme="minorHAnsi"/>
                <w:sz w:val="16"/>
                <w:szCs w:val="16"/>
              </w:rPr>
            </w:pPr>
          </w:p>
          <w:p w14:paraId="3357E0B1" w14:textId="77777777" w:rsidR="008773EE" w:rsidRPr="008773EE" w:rsidRDefault="008773EE" w:rsidP="00D636F4">
            <w:pPr>
              <w:spacing w:line="240" w:lineRule="auto"/>
              <w:ind w:left="-180" w:firstLine="270"/>
              <w:rPr>
                <w:rFonts w:cstheme="minorHAnsi"/>
              </w:rPr>
            </w:pPr>
            <w:r w:rsidRPr="008773EE">
              <w:rPr>
                <w:rFonts w:cstheme="minorHAnsi"/>
              </w:rPr>
              <w:t>AVANTAGE (+)</w:t>
            </w:r>
          </w:p>
          <w:p w14:paraId="4D53AC49" w14:textId="77777777" w:rsidR="008773EE" w:rsidRPr="008773EE" w:rsidRDefault="008773EE" w:rsidP="00D636F4">
            <w:pPr>
              <w:spacing w:line="240" w:lineRule="auto"/>
              <w:ind w:left="-180" w:firstLine="270"/>
              <w:rPr>
                <w:rFonts w:cstheme="minorHAnsi"/>
              </w:rPr>
            </w:pPr>
            <w:r w:rsidRPr="008773EE">
              <w:rPr>
                <w:rFonts w:cstheme="minorHAnsi"/>
              </w:rPr>
              <w:t>DESAVANTAGE (-)</w:t>
            </w:r>
          </w:p>
        </w:tc>
        <w:tc>
          <w:tcPr>
            <w:tcW w:w="2041" w:type="dxa"/>
            <w:vAlign w:val="center"/>
          </w:tcPr>
          <w:p w14:paraId="1E053906" w14:textId="5794F628" w:rsidR="008773EE" w:rsidRPr="008773EE" w:rsidRDefault="00A04901" w:rsidP="00DD29E7">
            <w:pPr>
              <w:spacing w:line="240" w:lineRule="auto"/>
              <w:ind w:left="-180" w:firstLine="270"/>
              <w:jc w:val="center"/>
              <w:rPr>
                <w:rFonts w:cstheme="minorHAnsi"/>
              </w:rPr>
            </w:pPr>
            <w:ins w:id="18" w:author="Nicholas Didier" w:date="2013-11-19T12:32:00Z">
              <w:r>
                <w:rPr>
                  <w:rFonts w:cstheme="minorHAnsi"/>
                </w:rPr>
                <w:t>-0</w:t>
              </w:r>
              <w:r w:rsidRPr="008773EE">
                <w:rPr>
                  <w:rFonts w:cstheme="minorHAnsi"/>
                </w:rPr>
                <w:t>.</w:t>
              </w:r>
            </w:ins>
            <w:ins w:id="19" w:author="Nicholas Didier" w:date="2013-11-24T16:38:00Z">
              <w:r w:rsidR="00DD29E7">
                <w:rPr>
                  <w:rFonts w:cstheme="minorHAnsi"/>
                </w:rPr>
                <w:t>7</w:t>
              </w:r>
            </w:ins>
          </w:p>
        </w:tc>
        <w:tc>
          <w:tcPr>
            <w:tcW w:w="2041" w:type="dxa"/>
            <w:vAlign w:val="center"/>
          </w:tcPr>
          <w:p w14:paraId="4969601D" w14:textId="4AB7D594" w:rsidR="008773EE" w:rsidRPr="008773EE" w:rsidRDefault="008773EE" w:rsidP="001D627E">
            <w:pPr>
              <w:spacing w:line="240" w:lineRule="auto"/>
              <w:ind w:left="-180" w:firstLine="270"/>
              <w:jc w:val="center"/>
              <w:rPr>
                <w:rFonts w:cstheme="minorHAnsi"/>
              </w:rPr>
            </w:pPr>
            <w:r w:rsidRPr="008773EE">
              <w:rPr>
                <w:rFonts w:cstheme="minorHAnsi"/>
              </w:rPr>
              <w:t>+</w:t>
            </w:r>
            <w:ins w:id="20" w:author="Nicholas Didier" w:date="2013-11-19T10:56:00Z">
              <w:r w:rsidR="001D627E">
                <w:rPr>
                  <w:rFonts w:cstheme="minorHAnsi"/>
                </w:rPr>
                <w:t>9</w:t>
              </w:r>
            </w:ins>
            <w:r w:rsidRPr="008773EE">
              <w:rPr>
                <w:rFonts w:cstheme="minorHAnsi"/>
              </w:rPr>
              <w:t>,</w:t>
            </w:r>
            <w:ins w:id="21" w:author="Nicholas Didier" w:date="2013-11-11T19:37:00Z">
              <w:r w:rsidR="00F90E09">
                <w:rPr>
                  <w:rFonts w:cstheme="minorHAnsi"/>
                </w:rPr>
                <w:t>0</w:t>
              </w:r>
            </w:ins>
          </w:p>
        </w:tc>
        <w:tc>
          <w:tcPr>
            <w:tcW w:w="2149" w:type="dxa"/>
            <w:vAlign w:val="center"/>
          </w:tcPr>
          <w:p w14:paraId="6A991691" w14:textId="71FEABA0" w:rsidR="008773EE" w:rsidRPr="008773EE" w:rsidRDefault="008773EE" w:rsidP="00DD29E7">
            <w:pPr>
              <w:spacing w:line="240" w:lineRule="auto"/>
              <w:ind w:left="-180" w:firstLine="270"/>
              <w:jc w:val="center"/>
              <w:rPr>
                <w:rFonts w:cstheme="minorHAnsi"/>
              </w:rPr>
            </w:pPr>
            <w:r w:rsidRPr="008773EE">
              <w:rPr>
                <w:rFonts w:cstheme="minorHAnsi"/>
              </w:rPr>
              <w:t>+</w:t>
            </w:r>
            <w:ins w:id="22" w:author="Nicholas Didier" w:date="2013-11-19T10:58:00Z">
              <w:r w:rsidR="001D627E">
                <w:rPr>
                  <w:rFonts w:cstheme="minorHAnsi"/>
                </w:rPr>
                <w:t>20</w:t>
              </w:r>
            </w:ins>
            <w:r w:rsidRPr="008773EE">
              <w:rPr>
                <w:rFonts w:cstheme="minorHAnsi"/>
              </w:rPr>
              <w:t>,</w:t>
            </w:r>
            <w:ins w:id="23" w:author="Nicholas Didier" w:date="2013-11-24T16:38:00Z">
              <w:r w:rsidR="00DD29E7">
                <w:rPr>
                  <w:rFonts w:cstheme="minorHAnsi"/>
                </w:rPr>
                <w:t>5</w:t>
              </w:r>
            </w:ins>
          </w:p>
        </w:tc>
      </w:tr>
      <w:tr w:rsidR="00B850E6" w:rsidRPr="008773EE" w14:paraId="7782977A" w14:textId="77777777" w:rsidTr="00B850E6">
        <w:tc>
          <w:tcPr>
            <w:tcW w:w="3129" w:type="dxa"/>
            <w:vAlign w:val="center"/>
          </w:tcPr>
          <w:p w14:paraId="3F9C0420" w14:textId="77777777" w:rsidR="008773EE" w:rsidRPr="008773EE" w:rsidRDefault="008773EE" w:rsidP="00D636F4">
            <w:pPr>
              <w:spacing w:line="240" w:lineRule="auto"/>
              <w:ind w:firstLine="0"/>
              <w:rPr>
                <w:rFonts w:cstheme="minorHAnsi"/>
              </w:rPr>
            </w:pPr>
          </w:p>
          <w:p w14:paraId="5F5722D4" w14:textId="77777777" w:rsidR="008773EE" w:rsidRPr="008773EE" w:rsidRDefault="008773EE" w:rsidP="00D636F4">
            <w:pPr>
              <w:spacing w:line="240" w:lineRule="auto"/>
              <w:ind w:left="-187" w:firstLine="274"/>
              <w:rPr>
                <w:rFonts w:cstheme="minorHAnsi"/>
              </w:rPr>
            </w:pPr>
            <w:r w:rsidRPr="008773EE">
              <w:rPr>
                <w:rFonts w:cstheme="minorHAnsi"/>
              </w:rPr>
              <w:t>EN POURCENT</w:t>
            </w:r>
          </w:p>
          <w:p w14:paraId="2CE00BBD" w14:textId="77777777" w:rsidR="008773EE" w:rsidRPr="008773EE" w:rsidRDefault="008773EE" w:rsidP="00D636F4">
            <w:pPr>
              <w:spacing w:line="240" w:lineRule="auto"/>
              <w:ind w:left="-180" w:firstLine="270"/>
              <w:rPr>
                <w:rFonts w:cstheme="minorHAnsi"/>
              </w:rPr>
            </w:pPr>
          </w:p>
        </w:tc>
        <w:tc>
          <w:tcPr>
            <w:tcW w:w="2041" w:type="dxa"/>
            <w:vAlign w:val="center"/>
          </w:tcPr>
          <w:p w14:paraId="2A2F1AA4" w14:textId="06AD5422" w:rsidR="008773EE" w:rsidRPr="008773EE" w:rsidRDefault="008773EE" w:rsidP="00DD29E7">
            <w:pPr>
              <w:spacing w:line="240" w:lineRule="auto"/>
              <w:ind w:left="-180" w:firstLine="270"/>
              <w:jc w:val="center"/>
              <w:rPr>
                <w:rFonts w:cstheme="minorHAnsi"/>
              </w:rPr>
            </w:pPr>
            <w:r w:rsidRPr="008773EE">
              <w:rPr>
                <w:rFonts w:cstheme="minorHAnsi"/>
              </w:rPr>
              <w:t>-</w:t>
            </w:r>
            <w:ins w:id="24" w:author="Nicholas Didier" w:date="2013-11-24T16:38:00Z">
              <w:r w:rsidR="00DD29E7">
                <w:rPr>
                  <w:rFonts w:cstheme="minorHAnsi"/>
                </w:rPr>
                <w:t>8</w:t>
              </w:r>
            </w:ins>
            <w:r w:rsidRPr="008773EE">
              <w:rPr>
                <w:rFonts w:cstheme="minorHAnsi"/>
              </w:rPr>
              <w:t>%</w:t>
            </w:r>
          </w:p>
        </w:tc>
        <w:tc>
          <w:tcPr>
            <w:tcW w:w="2041" w:type="dxa"/>
            <w:vAlign w:val="center"/>
          </w:tcPr>
          <w:p w14:paraId="6C1DDC45" w14:textId="7168B85D" w:rsidR="008773EE" w:rsidRPr="008773EE" w:rsidRDefault="008773EE" w:rsidP="001D627E">
            <w:pPr>
              <w:spacing w:line="240" w:lineRule="auto"/>
              <w:ind w:left="-180" w:firstLine="270"/>
              <w:jc w:val="center"/>
              <w:rPr>
                <w:rFonts w:cstheme="minorHAnsi"/>
              </w:rPr>
            </w:pPr>
            <w:r w:rsidRPr="008773EE">
              <w:rPr>
                <w:rFonts w:cstheme="minorHAnsi"/>
              </w:rPr>
              <w:t>+</w:t>
            </w:r>
            <w:ins w:id="25" w:author="Nicholas Didier" w:date="2013-11-19T10:57:00Z">
              <w:r w:rsidR="001D627E">
                <w:rPr>
                  <w:rFonts w:cstheme="minorHAnsi"/>
                </w:rPr>
                <w:t>60</w:t>
              </w:r>
            </w:ins>
            <w:r w:rsidRPr="008773EE">
              <w:rPr>
                <w:rFonts w:cstheme="minorHAnsi"/>
              </w:rPr>
              <w:t>%</w:t>
            </w:r>
          </w:p>
        </w:tc>
        <w:tc>
          <w:tcPr>
            <w:tcW w:w="2149" w:type="dxa"/>
            <w:vAlign w:val="center"/>
          </w:tcPr>
          <w:p w14:paraId="509822F9" w14:textId="0BACE1BC" w:rsidR="008773EE" w:rsidRPr="008773EE" w:rsidRDefault="008773EE" w:rsidP="00DD29E7">
            <w:pPr>
              <w:spacing w:line="240" w:lineRule="auto"/>
              <w:ind w:left="-180" w:firstLine="270"/>
              <w:jc w:val="center"/>
              <w:rPr>
                <w:rFonts w:cstheme="minorHAnsi"/>
              </w:rPr>
            </w:pPr>
            <w:r w:rsidRPr="008773EE">
              <w:rPr>
                <w:rFonts w:cstheme="minorHAnsi"/>
              </w:rPr>
              <w:t>+</w:t>
            </w:r>
            <w:ins w:id="26" w:author="Nicholas Didier" w:date="2013-11-24T16:39:00Z">
              <w:r w:rsidR="00DD29E7">
                <w:rPr>
                  <w:rFonts w:cstheme="minorHAnsi"/>
                </w:rPr>
                <w:t>100</w:t>
              </w:r>
            </w:ins>
            <w:r w:rsidRPr="008773EE">
              <w:rPr>
                <w:rFonts w:cstheme="minorHAnsi"/>
              </w:rPr>
              <w:t>%</w:t>
            </w:r>
          </w:p>
        </w:tc>
      </w:tr>
    </w:tbl>
    <w:p w14:paraId="0A0F24BD" w14:textId="5E866B6E" w:rsidR="008773EE" w:rsidRPr="008773EE" w:rsidRDefault="00D636F4" w:rsidP="008773EE">
      <w:pPr>
        <w:ind w:left="-180" w:right="-180" w:firstLine="270"/>
        <w:rPr>
          <w:rFonts w:cstheme="minorHAnsi"/>
        </w:rPr>
      </w:pPr>
      <w:r>
        <w:rPr>
          <w:rFonts w:cstheme="minorHAnsi"/>
        </w:rPr>
        <w:lastRenderedPageBreak/>
        <w:t>Si</w:t>
      </w:r>
      <w:r w:rsidR="008773EE" w:rsidRPr="008773EE">
        <w:rPr>
          <w:rFonts w:cstheme="minorHAnsi"/>
        </w:rPr>
        <w:t xml:space="preserve"> Differdange a un léger désavantage en nombre d’habitants dans la zone de chalandise de 2 heures de trajet (-</w:t>
      </w:r>
      <w:ins w:id="27" w:author="Nicholas Didier" w:date="2013-11-19T11:01:00Z">
        <w:r w:rsidR="00A5167A">
          <w:rPr>
            <w:rFonts w:cstheme="minorHAnsi"/>
          </w:rPr>
          <w:t>800.000</w:t>
        </w:r>
      </w:ins>
      <w:r w:rsidR="008773EE" w:rsidRPr="008773EE">
        <w:rPr>
          <w:rFonts w:cstheme="minorHAnsi"/>
        </w:rPr>
        <w:t xml:space="preserve"> d’habitants sur un total de </w:t>
      </w:r>
      <w:ins w:id="28" w:author="Nicholas Didier" w:date="2013-11-19T11:01:00Z">
        <w:r w:rsidR="00A5167A">
          <w:rPr>
            <w:rFonts w:cstheme="minorHAnsi"/>
          </w:rPr>
          <w:t>9</w:t>
        </w:r>
      </w:ins>
      <w:r w:rsidR="008773EE" w:rsidRPr="008773EE">
        <w:rPr>
          <w:rFonts w:cstheme="minorHAnsi"/>
        </w:rPr>
        <w:t>-</w:t>
      </w:r>
      <w:ins w:id="29" w:author="Nicholas Didier" w:date="2013-11-19T11:01:00Z">
        <w:r w:rsidR="00A5167A">
          <w:rPr>
            <w:rFonts w:cstheme="minorHAnsi"/>
          </w:rPr>
          <w:t>10</w:t>
        </w:r>
        <w:r w:rsidR="00A5167A" w:rsidRPr="008773EE">
          <w:rPr>
            <w:rFonts w:cstheme="minorHAnsi"/>
          </w:rPr>
          <w:t xml:space="preserve"> </w:t>
        </w:r>
      </w:ins>
      <w:r w:rsidR="008773EE" w:rsidRPr="008773EE">
        <w:rPr>
          <w:rFonts w:cstheme="minorHAnsi"/>
        </w:rPr>
        <w:t xml:space="preserve">Millions, soit </w:t>
      </w:r>
      <w:ins w:id="30" w:author="Nicholas Didier" w:date="2013-11-19T11:01:00Z">
        <w:r w:rsidR="00A5167A">
          <w:rPr>
            <w:rFonts w:cstheme="minorHAnsi"/>
          </w:rPr>
          <w:t>9</w:t>
        </w:r>
      </w:ins>
      <w:r w:rsidR="008773EE" w:rsidRPr="008773EE">
        <w:rPr>
          <w:rFonts w:cstheme="minorHAnsi"/>
        </w:rPr>
        <w:t xml:space="preserve">%), Differdange prend l’avantage avec un plus de </w:t>
      </w:r>
      <w:ins w:id="31" w:author="Nicholas Didier" w:date="2013-11-19T11:01:00Z">
        <w:r w:rsidR="00A5167A">
          <w:rPr>
            <w:rFonts w:cstheme="minorHAnsi"/>
          </w:rPr>
          <w:t>9</w:t>
        </w:r>
      </w:ins>
      <w:r w:rsidR="008773EE" w:rsidRPr="008773EE">
        <w:rPr>
          <w:rFonts w:cstheme="minorHAnsi"/>
        </w:rPr>
        <w:t xml:space="preserve"> Millions d’habitants dans la fourchette des </w:t>
      </w:r>
      <w:ins w:id="32" w:author="Nicholas Didier" w:date="2013-11-11T17:17:00Z">
        <w:r w:rsidR="00A240B9">
          <w:rPr>
            <w:rFonts w:cstheme="minorHAnsi"/>
          </w:rPr>
          <w:t xml:space="preserve">2 – </w:t>
        </w:r>
      </w:ins>
      <w:r w:rsidR="008773EE" w:rsidRPr="008773EE">
        <w:rPr>
          <w:rFonts w:cstheme="minorHAnsi"/>
        </w:rPr>
        <w:t>2</w:t>
      </w:r>
      <w:ins w:id="33" w:author="Nicholas Didier" w:date="2013-11-11T17:17:00Z">
        <w:r w:rsidR="00A240B9">
          <w:rPr>
            <w:rFonts w:cstheme="minorHAnsi"/>
          </w:rPr>
          <w:t>.30</w:t>
        </w:r>
      </w:ins>
      <w:r w:rsidR="008773EE" w:rsidRPr="008773EE">
        <w:rPr>
          <w:rFonts w:cstheme="minorHAnsi"/>
        </w:rPr>
        <w:t xml:space="preserve"> de route, soit </w:t>
      </w:r>
      <w:ins w:id="34" w:author="Nicholas Didier" w:date="2013-11-19T11:01:00Z">
        <w:r w:rsidR="00A5167A">
          <w:rPr>
            <w:rFonts w:cstheme="minorHAnsi"/>
          </w:rPr>
          <w:t>60</w:t>
        </w:r>
      </w:ins>
      <w:r w:rsidR="008773EE" w:rsidRPr="008773EE">
        <w:rPr>
          <w:rFonts w:cstheme="minorHAnsi"/>
        </w:rPr>
        <w:t xml:space="preserve">% sur Winterthur! Ce chiffre s’explique en partie par l’entrée dans la zone de chalandise de villes comme Bruxelles, Antwerpen, Gent, Reims, Strasbourg, Aachen, Bonn, Mainz et Worms. </w:t>
      </w:r>
    </w:p>
    <w:p w14:paraId="7EE1878E" w14:textId="1BFCCB7D" w:rsidR="008773EE" w:rsidRPr="008773EE" w:rsidRDefault="008773EE" w:rsidP="008773EE">
      <w:pPr>
        <w:ind w:left="-180" w:right="-180" w:firstLine="270"/>
        <w:rPr>
          <w:rFonts w:cstheme="minorHAnsi"/>
        </w:rPr>
      </w:pPr>
      <w:r w:rsidRPr="008773EE">
        <w:rPr>
          <w:rFonts w:cstheme="minorHAnsi"/>
        </w:rPr>
        <w:t xml:space="preserve">Cet avantage s’agrandit </w:t>
      </w:r>
      <w:r w:rsidR="00D636F4" w:rsidRPr="008773EE">
        <w:rPr>
          <w:rFonts w:cstheme="minorHAnsi"/>
        </w:rPr>
        <w:t xml:space="preserve">à </w:t>
      </w:r>
      <w:ins w:id="35" w:author="Nicholas Didier" w:date="2013-11-19T11:01:00Z">
        <w:r w:rsidR="00A5167A">
          <w:rPr>
            <w:rFonts w:cstheme="minorHAnsi"/>
          </w:rPr>
          <w:t>20</w:t>
        </w:r>
      </w:ins>
      <w:ins w:id="36" w:author="Nicholas Didier" w:date="2013-11-11T19:54:00Z">
        <w:r w:rsidR="00032549">
          <w:rPr>
            <w:rFonts w:cstheme="minorHAnsi"/>
          </w:rPr>
          <w:t>.3</w:t>
        </w:r>
      </w:ins>
      <w:ins w:id="37" w:author="Nicholas Didier" w:date="2013-11-11T17:18:00Z">
        <w:r w:rsidR="00A240B9" w:rsidRPr="008773EE">
          <w:rPr>
            <w:rFonts w:cstheme="minorHAnsi"/>
          </w:rPr>
          <w:t xml:space="preserve"> </w:t>
        </w:r>
      </w:ins>
      <w:r w:rsidR="00D636F4" w:rsidRPr="008773EE">
        <w:rPr>
          <w:rFonts w:cstheme="minorHAnsi"/>
        </w:rPr>
        <w:t xml:space="preserve">Millions d’habitants  </w:t>
      </w:r>
      <w:r w:rsidR="00D636F4">
        <w:rPr>
          <w:rFonts w:cstheme="minorHAnsi"/>
        </w:rPr>
        <w:t xml:space="preserve">en incluant les trajets </w:t>
      </w:r>
      <w:ins w:id="38" w:author="Nicholas Didier" w:date="2013-11-11T17:18:00Z">
        <w:r w:rsidR="00A240B9">
          <w:rPr>
            <w:rFonts w:cstheme="minorHAnsi"/>
          </w:rPr>
          <w:t xml:space="preserve">de </w:t>
        </w:r>
      </w:ins>
      <w:ins w:id="39" w:author="Nicholas Didier" w:date="2013-11-11T17:19:00Z">
        <w:r w:rsidR="00A240B9">
          <w:rPr>
            <w:rFonts w:cstheme="minorHAnsi"/>
          </w:rPr>
          <w:t>2</w:t>
        </w:r>
      </w:ins>
      <w:ins w:id="40" w:author="Nicholas Didier" w:date="2013-11-11T17:18:00Z">
        <w:r w:rsidR="00A240B9">
          <w:rPr>
            <w:rFonts w:cstheme="minorHAnsi"/>
          </w:rPr>
          <w:t xml:space="preserve">.30 </w:t>
        </w:r>
      </w:ins>
      <w:ins w:id="41" w:author="Nicholas Didier" w:date="2013-11-11T17:19:00Z">
        <w:r w:rsidR="00A240B9">
          <w:rPr>
            <w:rFonts w:ascii="Arial" w:hAnsi="Arial" w:cs="Arial"/>
          </w:rPr>
          <w:t>à</w:t>
        </w:r>
        <w:r w:rsidR="00A240B9">
          <w:rPr>
            <w:rFonts w:cstheme="minorHAnsi"/>
          </w:rPr>
          <w:t xml:space="preserve"> </w:t>
        </w:r>
      </w:ins>
      <w:r w:rsidRPr="008773EE">
        <w:rPr>
          <w:rFonts w:cstheme="minorHAnsi"/>
        </w:rPr>
        <w:t>3 heures! On peut évidemment douter du nombre de visiteurs potentiels effectifs parmi ces derniers, prêt à faire un aller-retour de 5-6 heures en un jour ! En revanche, ce réservoir est idéal pour la prospection touristique d’un séjour d’une nuitée. Sachant que Winterthur concentre ses efforts de prospection sur les écoles, « wenn die Klassen kommen, ziehen die Eltern nach », une collaboration avec hôteliers à prix abordables pourrait créer un win/ win pour tout le monde en offrant des forfaits « Red Rock, Terre scientifique et de Culture Industrielle »</w:t>
      </w:r>
      <w:r w:rsidRPr="008773EE">
        <w:rPr>
          <w:rStyle w:val="FootnoteReference"/>
          <w:rFonts w:cstheme="minorHAnsi"/>
        </w:rPr>
        <w:footnoteReference w:id="1"/>
      </w:r>
      <w:r w:rsidRPr="008773EE">
        <w:rPr>
          <w:rFonts w:cstheme="minorHAnsi"/>
        </w:rPr>
        <w:t xml:space="preserve"> à cet énorme réservoir de visiteurs potentiels.</w:t>
      </w:r>
      <w:r w:rsidRPr="008773EE">
        <w:rPr>
          <w:rStyle w:val="FootnoteReference"/>
          <w:rFonts w:cstheme="minorHAnsi"/>
        </w:rPr>
        <w:footnoteReference w:id="2"/>
      </w:r>
      <w:r w:rsidRPr="008773EE">
        <w:rPr>
          <w:rFonts w:cstheme="minorHAnsi"/>
        </w:rPr>
        <w:t xml:space="preserve"> </w:t>
      </w:r>
    </w:p>
    <w:p w14:paraId="4CEF8BCF" w14:textId="7CA4F075" w:rsidR="008773EE" w:rsidRPr="008773EE" w:rsidRDefault="008773EE" w:rsidP="00B850E6">
      <w:pPr>
        <w:ind w:left="-180" w:firstLine="1080"/>
        <w:rPr>
          <w:rFonts w:cstheme="minorHAnsi"/>
        </w:rPr>
      </w:pPr>
      <w:r w:rsidRPr="008773EE">
        <w:rPr>
          <w:rFonts w:cstheme="minorHAnsi"/>
          <w:b/>
        </w:rPr>
        <w:t>Zone de Chalandise isochrone  Differdange 1H/ 2H/2.30H/3H</w:t>
      </w:r>
      <w:r w:rsidRPr="008773EE">
        <w:rPr>
          <w:rFonts w:cstheme="minorHAnsi"/>
        </w:rPr>
        <w:t xml:space="preserve"> </w:t>
      </w:r>
    </w:p>
    <w:p w14:paraId="1CD36396" w14:textId="77777777" w:rsidR="008773EE" w:rsidRDefault="008773EE" w:rsidP="00B850E6">
      <w:pPr>
        <w:ind w:left="-180" w:firstLine="810"/>
        <w:rPr>
          <w:ins w:id="52" w:author="Nicholas Didier" w:date="2013-11-19T12:36:00Z"/>
          <w:rFonts w:cstheme="minorHAnsi"/>
        </w:rPr>
      </w:pPr>
      <w:r w:rsidRPr="008773EE">
        <w:rPr>
          <w:rFonts w:cstheme="minorHAnsi"/>
          <w:noProof/>
          <w:lang w:val="en-US"/>
        </w:rPr>
        <w:drawing>
          <wp:inline distT="0" distB="0" distL="0" distR="0" wp14:anchorId="19B3F6BF" wp14:editId="5E6C9008">
            <wp:extent cx="4544569" cy="34148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1.jpg"/>
                    <pic:cNvPicPr/>
                  </pic:nvPicPr>
                  <pic:blipFill>
                    <a:blip r:embed="rId12">
                      <a:extLst>
                        <a:ext uri="{28A0092B-C50C-407E-A947-70E740481C1C}">
                          <a14:useLocalDpi xmlns:a14="http://schemas.microsoft.com/office/drawing/2010/main" val="0"/>
                        </a:ext>
                      </a:extLst>
                    </a:blip>
                    <a:stretch>
                      <a:fillRect/>
                    </a:stretch>
                  </pic:blipFill>
                  <pic:spPr>
                    <a:xfrm>
                      <a:off x="0" y="0"/>
                      <a:ext cx="4544569" cy="3414845"/>
                    </a:xfrm>
                    <a:prstGeom prst="rect">
                      <a:avLst/>
                    </a:prstGeom>
                    <a:extLst>
                      <a:ext uri="{FAA26D3D-D897-4be2-8F04-BA451C77F1D7}">
                        <ma14:placeholderFlag xmlns:ma14="http://schemas.microsoft.com/office/mac/drawingml/2011/main"/>
                      </a:ext>
                    </a:extLst>
                  </pic:spPr>
                </pic:pic>
              </a:graphicData>
            </a:graphic>
          </wp:inline>
        </w:drawing>
      </w:r>
    </w:p>
    <w:p w14:paraId="34FB6DB8" w14:textId="533DA4B1" w:rsidR="00A04901" w:rsidRPr="008773EE" w:rsidRDefault="00A0373F" w:rsidP="00A0373F">
      <w:pPr>
        <w:ind w:left="-180" w:firstLine="180"/>
        <w:rPr>
          <w:rFonts w:cstheme="minorHAnsi"/>
        </w:rPr>
      </w:pPr>
      <w:ins w:id="53" w:author="Nicholas Didier" w:date="2013-11-24T17:54:00Z">
        <w:r>
          <w:rPr>
            <w:rFonts w:cstheme="minorHAnsi"/>
            <w:noProof/>
            <w:lang w:val="en-US"/>
          </w:rPr>
          <w:lastRenderedPageBreak/>
          <w:drawing>
            <wp:inline distT="0" distB="0" distL="0" distR="0" wp14:anchorId="3FFC93CE" wp14:editId="7E30A96A">
              <wp:extent cx="5760720" cy="4875530"/>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4875530"/>
                      </a:xfrm>
                      <a:prstGeom prst="rect">
                        <a:avLst/>
                      </a:prstGeom>
                    </pic:spPr>
                  </pic:pic>
                </a:graphicData>
              </a:graphic>
            </wp:inline>
          </w:drawing>
        </w:r>
      </w:ins>
    </w:p>
    <w:p w14:paraId="3DB9B9BE" w14:textId="00E95605" w:rsidR="00694152" w:rsidDel="00A0373F" w:rsidRDefault="00694152" w:rsidP="00F90E09">
      <w:pPr>
        <w:spacing w:after="0" w:line="240" w:lineRule="auto"/>
        <w:ind w:left="-187" w:hanging="263"/>
        <w:rPr>
          <w:del w:id="54" w:author="Nicholas Didier" w:date="2013-11-24T17:54:00Z"/>
          <w:rFonts w:cstheme="minorHAnsi"/>
        </w:rPr>
      </w:pPr>
    </w:p>
    <w:p w14:paraId="2362F299" w14:textId="1295BEB5" w:rsidR="008773EE" w:rsidRPr="008773EE" w:rsidDel="00A0373F" w:rsidRDefault="008773EE" w:rsidP="00D636F4">
      <w:pPr>
        <w:ind w:left="-180" w:firstLine="0"/>
        <w:rPr>
          <w:del w:id="55" w:author="Nicholas Didier" w:date="2013-11-24T17:54:00Z"/>
          <w:rFonts w:cstheme="minorHAnsi"/>
        </w:rPr>
      </w:pPr>
    </w:p>
    <w:p w14:paraId="27A4A911" w14:textId="3A0D6359" w:rsidR="008773EE" w:rsidRPr="008773EE" w:rsidRDefault="008773EE" w:rsidP="008773EE">
      <w:pPr>
        <w:ind w:left="-180" w:right="-156" w:firstLine="270"/>
        <w:rPr>
          <w:rFonts w:cstheme="minorHAnsi"/>
        </w:rPr>
      </w:pPr>
      <w:r w:rsidRPr="008773EE">
        <w:rPr>
          <w:rFonts w:cstheme="minorHAnsi"/>
        </w:rPr>
        <w:t>Comme pour le Technorama</w:t>
      </w:r>
      <w:r w:rsidR="00D636F4">
        <w:rPr>
          <w:rStyle w:val="FootnoteReference"/>
          <w:rFonts w:cstheme="minorHAnsi"/>
        </w:rPr>
        <w:footnoteReference w:id="3"/>
      </w:r>
      <w:r w:rsidRPr="008773EE">
        <w:rPr>
          <w:rFonts w:cstheme="minorHAnsi"/>
        </w:rPr>
        <w:t>), le principal marché de prospection sera l’Allemagne avec un potentiel pour Differdange de presque 20 Millions d’habitants, partagés pratiquement à égalité entre visiteurs d’un jour et touristes d’une nuitée ou plus.</w:t>
      </w:r>
    </w:p>
    <w:p w14:paraId="69A7F087" w14:textId="3799A94D" w:rsidR="008773EE" w:rsidRPr="008773EE" w:rsidRDefault="008773EE" w:rsidP="008773EE">
      <w:pPr>
        <w:ind w:left="-180" w:right="-156" w:firstLine="270"/>
        <w:rPr>
          <w:rFonts w:cstheme="minorHAnsi"/>
        </w:rPr>
      </w:pPr>
      <w:r w:rsidRPr="008773EE">
        <w:rPr>
          <w:rFonts w:cstheme="minorHAnsi"/>
        </w:rPr>
        <w:t xml:space="preserve">Dans les deux hypothèses, </w:t>
      </w:r>
      <w:r w:rsidR="00D636F4">
        <w:rPr>
          <w:rFonts w:cstheme="minorHAnsi"/>
        </w:rPr>
        <w:t xml:space="preserve">les </w:t>
      </w:r>
      <w:r w:rsidR="00D636F4" w:rsidRPr="008773EE">
        <w:rPr>
          <w:rFonts w:cstheme="minorHAnsi"/>
        </w:rPr>
        <w:t xml:space="preserve">résultats de </w:t>
      </w:r>
      <w:r w:rsidR="00D636F4">
        <w:rPr>
          <w:rFonts w:cstheme="minorHAnsi"/>
        </w:rPr>
        <w:t xml:space="preserve">cette </w:t>
      </w:r>
      <w:r w:rsidR="00D636F4" w:rsidRPr="008773EE">
        <w:rPr>
          <w:rFonts w:cstheme="minorHAnsi"/>
        </w:rPr>
        <w:t xml:space="preserve">Etude </w:t>
      </w:r>
      <w:r w:rsidRPr="008773EE">
        <w:rPr>
          <w:rFonts w:cstheme="minorHAnsi"/>
        </w:rPr>
        <w:t>nous permet</w:t>
      </w:r>
      <w:r w:rsidR="00D636F4">
        <w:rPr>
          <w:rFonts w:cstheme="minorHAnsi"/>
        </w:rPr>
        <w:t>tent</w:t>
      </w:r>
      <w:r w:rsidRPr="008773EE">
        <w:rPr>
          <w:rFonts w:cstheme="minorHAnsi"/>
        </w:rPr>
        <w:t xml:space="preserve">, de planifier un résultat similaire, ayant ainsi éliminé les </w:t>
      </w:r>
      <w:r w:rsidR="00D636F4">
        <w:rPr>
          <w:rFonts w:cstheme="minorHAnsi"/>
        </w:rPr>
        <w:t>inqui</w:t>
      </w:r>
      <w:r w:rsidR="00D636F4">
        <w:rPr>
          <w:rFonts w:ascii="Arial" w:hAnsi="Arial" w:cs="Arial"/>
        </w:rPr>
        <w:t>é</w:t>
      </w:r>
      <w:r w:rsidR="00D636F4">
        <w:rPr>
          <w:rFonts w:cstheme="minorHAnsi"/>
        </w:rPr>
        <w:t>tude</w:t>
      </w:r>
      <w:r w:rsidRPr="008773EE">
        <w:rPr>
          <w:rFonts w:cstheme="minorHAnsi"/>
        </w:rPr>
        <w:t xml:space="preserve">s d’une chalandise trop réduite. </w:t>
      </w:r>
    </w:p>
    <w:p w14:paraId="6AC36373" w14:textId="28520958" w:rsidR="008773EE" w:rsidRPr="008773EE" w:rsidRDefault="00D636F4" w:rsidP="008773EE">
      <w:pPr>
        <w:ind w:left="-180" w:right="-156" w:firstLine="270"/>
        <w:rPr>
          <w:rFonts w:cstheme="minorHAnsi"/>
        </w:rPr>
      </w:pPr>
      <w:r>
        <w:rPr>
          <w:rFonts w:cstheme="minorHAnsi"/>
        </w:rPr>
        <w:t>Le</w:t>
      </w:r>
      <w:r w:rsidR="008773EE" w:rsidRPr="008773EE">
        <w:rPr>
          <w:rFonts w:cstheme="minorHAnsi"/>
        </w:rPr>
        <w:t xml:space="preserve"> Science Center </w:t>
      </w:r>
      <w:r>
        <w:rPr>
          <w:rFonts w:cstheme="minorHAnsi"/>
        </w:rPr>
        <w:t>peut</w:t>
      </w:r>
      <w:r w:rsidR="008773EE" w:rsidRPr="008773EE">
        <w:rPr>
          <w:rFonts w:cstheme="minorHAnsi"/>
        </w:rPr>
        <w:t xml:space="preserve"> </w:t>
      </w:r>
      <w:r>
        <w:rPr>
          <w:rFonts w:cstheme="minorHAnsi"/>
        </w:rPr>
        <w:t xml:space="preserve">ainsi </w:t>
      </w:r>
      <w:r w:rsidR="008773EE" w:rsidRPr="008773EE">
        <w:rPr>
          <w:rFonts w:cstheme="minorHAnsi"/>
        </w:rPr>
        <w:t>devenir un</w:t>
      </w:r>
      <w:ins w:id="72" w:author="Nicholas Didier" w:date="2013-11-19T11:03:00Z">
        <w:r w:rsidR="00A5167A">
          <w:rPr>
            <w:rFonts w:cstheme="minorHAnsi"/>
          </w:rPr>
          <w:t>e</w:t>
        </w:r>
      </w:ins>
      <w:r w:rsidR="008773EE" w:rsidRPr="008773EE">
        <w:rPr>
          <w:rFonts w:cstheme="minorHAnsi"/>
        </w:rPr>
        <w:t xml:space="preserve"> véritable </w:t>
      </w:r>
      <w:ins w:id="73" w:author="Nicholas Didier" w:date="2013-11-19T11:04:00Z">
        <w:r w:rsidR="00A5167A" w:rsidRPr="008773EE">
          <w:rPr>
            <w:rFonts w:cstheme="minorHAnsi"/>
          </w:rPr>
          <w:t xml:space="preserve">attraction </w:t>
        </w:r>
      </w:ins>
      <w:r w:rsidR="008773EE" w:rsidRPr="008773EE">
        <w:rPr>
          <w:rFonts w:cstheme="minorHAnsi"/>
        </w:rPr>
        <w:t xml:space="preserve">phare, une locomotive pour la Redrock Region et </w:t>
      </w:r>
      <w:r>
        <w:rPr>
          <w:rFonts w:cstheme="minorHAnsi"/>
        </w:rPr>
        <w:t>s</w:t>
      </w:r>
      <w:r w:rsidR="008773EE" w:rsidRPr="008773EE">
        <w:rPr>
          <w:rFonts w:cstheme="minorHAnsi"/>
        </w:rPr>
        <w:t>es sites tels que le Musée des Mines</w:t>
      </w:r>
      <w:r>
        <w:rPr>
          <w:rFonts w:cstheme="minorHAnsi"/>
        </w:rPr>
        <w:t xml:space="preserve">, </w:t>
      </w:r>
      <w:r w:rsidR="008773EE" w:rsidRPr="008773EE">
        <w:rPr>
          <w:rFonts w:cstheme="minorHAnsi"/>
        </w:rPr>
        <w:t>les Haut-Fourneaux à Belval et le Parc Industriel et Ferroviaire du Fond de Gras</w:t>
      </w:r>
      <w:r>
        <w:rPr>
          <w:rFonts w:cstheme="minorHAnsi"/>
        </w:rPr>
        <w:t>.</w:t>
      </w:r>
      <w:r w:rsidR="008773EE" w:rsidRPr="008773EE">
        <w:rPr>
          <w:rFonts w:cstheme="minorHAnsi"/>
        </w:rPr>
        <w:t xml:space="preserve"> A cela s’ajoute encore la complémentarité  d’un point de vue météorologique du Science Center avec les autres activités touristiques de la région, y inclus le Parc Merveilleux. </w:t>
      </w:r>
    </w:p>
    <w:p w14:paraId="24D01C8E" w14:textId="77777777" w:rsidR="006855C0" w:rsidRDefault="00A1269A" w:rsidP="00A1269A">
      <w:pPr>
        <w:pStyle w:val="Heading1"/>
        <w:numPr>
          <w:ilvl w:val="0"/>
          <w:numId w:val="1"/>
        </w:numPr>
      </w:pPr>
      <w:bookmarkStart w:id="74" w:name="_Toc245615654"/>
      <w:r>
        <w:lastRenderedPageBreak/>
        <w:t>Introduction</w:t>
      </w:r>
      <w:bookmarkEnd w:id="74"/>
    </w:p>
    <w:p w14:paraId="5EE42F61" w14:textId="65C6B4EF" w:rsidR="00640792" w:rsidRDefault="00524FA2" w:rsidP="00640792">
      <w:pPr>
        <w:ind w:firstLine="360"/>
      </w:pPr>
      <w:r>
        <w:t>L’association Groussgasmaschinn, soucieuse de sauvegarder et développer le patrimoine industriel</w:t>
      </w:r>
      <w:r w:rsidR="00875368">
        <w:t xml:space="preserve"> dans son cadre naturel</w:t>
      </w:r>
      <w:r>
        <w:t>, s’est engagée</w:t>
      </w:r>
      <w:ins w:id="75" w:author="Jean Calmes" w:date="2013-11-10T21:50:00Z">
        <w:r w:rsidR="00D5008C">
          <w:t xml:space="preserve"> </w:t>
        </w:r>
      </w:ins>
      <w:r>
        <w:t>pour que le plus grand moteur à gaz</w:t>
      </w:r>
      <w:r w:rsidR="00393B8A">
        <w:t xml:space="preserve"> jamais construit dans le monde</w:t>
      </w:r>
      <w:r w:rsidR="00E800F3">
        <w:t>,</w:t>
      </w:r>
      <w:r>
        <w:t xml:space="preserve"> soit préservé </w:t>
      </w:r>
      <w:r w:rsidR="00875368">
        <w:t>sur le</w:t>
      </w:r>
      <w:r>
        <w:t xml:space="preserve"> site d’Arcelor Mittal à Differdange. Après </w:t>
      </w:r>
      <w:r w:rsidR="00B84C56">
        <w:t xml:space="preserve">la </w:t>
      </w:r>
      <w:r>
        <w:t>mis</w:t>
      </w:r>
      <w:r w:rsidR="00B84C56">
        <w:t>e</w:t>
      </w:r>
      <w:r>
        <w:t xml:space="preserve"> sur le registre des Monuments Nationaux</w:t>
      </w:r>
      <w:r w:rsidR="00E800F3">
        <w:t xml:space="preserve"> en 2007</w:t>
      </w:r>
      <w:r>
        <w:t xml:space="preserve">, l’association a travaillé avec </w:t>
      </w:r>
      <w:r w:rsidR="00B84C56">
        <w:t>les instance</w:t>
      </w:r>
      <w:ins w:id="76" w:author="Jean Calmes" w:date="2013-11-10T21:50:00Z">
        <w:r w:rsidR="00D5008C">
          <w:t>s</w:t>
        </w:r>
      </w:ins>
      <w:r w:rsidR="00B84C56">
        <w:t xml:space="preserve"> gouvernementales, notamment le Ministère de  la Culture, la ville de Differdange et </w:t>
      </w:r>
      <w:r>
        <w:t xml:space="preserve">ArcelorMittal afin de trouver </w:t>
      </w:r>
      <w:r w:rsidR="00875368">
        <w:t>un concept</w:t>
      </w:r>
      <w:r>
        <w:t xml:space="preserve"> </w:t>
      </w:r>
      <w:r w:rsidR="00875368">
        <w:t xml:space="preserve">de </w:t>
      </w:r>
      <w:r>
        <w:t>pr</w:t>
      </w:r>
      <w:r w:rsidR="00640792">
        <w:t xml:space="preserve">éservation </w:t>
      </w:r>
      <w:r w:rsidR="00875368">
        <w:t xml:space="preserve">dans un cadre et environnement </w:t>
      </w:r>
      <w:r w:rsidR="00640792">
        <w:t>adéquat.</w:t>
      </w:r>
    </w:p>
    <w:p w14:paraId="225932B3" w14:textId="13182658" w:rsidR="004B6325" w:rsidRPr="00666818" w:rsidRDefault="004B6325" w:rsidP="004B6325">
      <w:pPr>
        <w:rPr>
          <w:rFonts w:ascii="Helvetica Neue" w:hAnsi="Helvetica Neue" w:cs="Arial"/>
          <w:lang w:val="fr-FR"/>
        </w:rPr>
      </w:pPr>
      <w:r w:rsidRPr="00666818">
        <w:rPr>
          <w:rFonts w:ascii="Helvetica Neue" w:hAnsi="Helvetica Neue" w:cs="Arial"/>
          <w:lang w:val="fr-FR"/>
        </w:rPr>
        <w:t xml:space="preserve">Si au départ l’objectif premier était </w:t>
      </w:r>
      <w:r w:rsidR="00875368">
        <w:rPr>
          <w:rFonts w:ascii="Helvetica Neue" w:hAnsi="Helvetica Neue" w:cs="Arial"/>
          <w:lang w:val="fr-FR"/>
        </w:rPr>
        <w:t xml:space="preserve">donc </w:t>
      </w:r>
      <w:r w:rsidRPr="00666818">
        <w:rPr>
          <w:rFonts w:ascii="Helvetica Neue" w:hAnsi="Helvetica Neue" w:cs="Arial"/>
          <w:lang w:val="fr-FR"/>
        </w:rPr>
        <w:t>la préservation et restauration</w:t>
      </w:r>
      <w:r w:rsidR="00875368">
        <w:rPr>
          <w:rFonts w:ascii="Helvetica Neue" w:hAnsi="Helvetica Neue" w:cs="Arial"/>
          <w:lang w:val="fr-FR"/>
        </w:rPr>
        <w:t>,</w:t>
      </w:r>
      <w:r w:rsidRPr="00666818">
        <w:rPr>
          <w:rFonts w:ascii="Helvetica Neue" w:hAnsi="Helvetica Neue" w:cs="Arial"/>
          <w:lang w:val="fr-FR"/>
        </w:rPr>
        <w:t xml:space="preserve"> cet objectif s’est élargi par l’idée de présenter ce grand moteur à gaz, ensemble avec d’autres équipements historiques de production d’énergie dans le cadre du </w:t>
      </w:r>
      <w:r w:rsidRPr="00666818">
        <w:rPr>
          <w:rFonts w:ascii="Helvetica Neue" w:hAnsi="Helvetica Neue" w:cs="Arial"/>
          <w:i/>
          <w:lang w:val="fr-FR"/>
        </w:rPr>
        <w:t xml:space="preserve">Musée de l’Energie Industrielle, </w:t>
      </w:r>
      <w:r w:rsidRPr="00666818">
        <w:rPr>
          <w:rFonts w:ascii="Helvetica Neue" w:hAnsi="Helvetica Neue" w:cs="Arial"/>
          <w:lang w:val="fr-FR"/>
        </w:rPr>
        <w:t>dans les bâtiments monumentaux de la Centrale Thermique de l’usine de Differdange.</w:t>
      </w:r>
      <w:r w:rsidR="00175212">
        <w:rPr>
          <w:rFonts w:ascii="Helvetica Neue" w:hAnsi="Helvetica Neue" w:cs="Arial"/>
          <w:lang w:val="fr-FR"/>
        </w:rPr>
        <w:tab/>
      </w:r>
      <w:r w:rsidR="00175212">
        <w:rPr>
          <w:rFonts w:ascii="Helvetica Neue" w:hAnsi="Helvetica Neue" w:cs="Arial"/>
          <w:lang w:val="fr-FR"/>
        </w:rPr>
        <w:br/>
      </w:r>
      <w:r w:rsidRPr="00666818">
        <w:rPr>
          <w:rFonts w:ascii="Helvetica Neue" w:hAnsi="Helvetica Neue" w:cs="Arial"/>
          <w:lang w:val="fr-FR"/>
        </w:rPr>
        <w:tab/>
      </w:r>
      <w:r w:rsidRPr="00666818">
        <w:rPr>
          <w:rFonts w:ascii="Helvetica Neue" w:hAnsi="Helvetica Neue" w:cs="Arial"/>
          <w:lang w:val="fr-FR"/>
        </w:rPr>
        <w:br/>
        <w:t xml:space="preserve">Apres cette première évolution, le souci d’intéresser le grand public au Projet a amené </w:t>
      </w:r>
      <w:r w:rsidR="004F794D">
        <w:rPr>
          <w:rFonts w:ascii="Helvetica Neue" w:hAnsi="Helvetica Neue" w:cs="Arial"/>
          <w:lang w:val="fr-FR"/>
        </w:rPr>
        <w:t xml:space="preserve">les responsables </w:t>
      </w:r>
      <w:r w:rsidRPr="00666818">
        <w:rPr>
          <w:rFonts w:ascii="Helvetica Neue" w:hAnsi="Helvetica Neue" w:cs="Arial"/>
          <w:lang w:val="fr-FR"/>
        </w:rPr>
        <w:t>à intégrer l’ensemble dans un Centre de la Science et de la Technologie. La mission du « </w:t>
      </w:r>
      <w:r w:rsidRPr="00666818">
        <w:rPr>
          <w:rFonts w:ascii="Helvetica Neue" w:hAnsi="Helvetica Neue" w:cs="Arial"/>
          <w:i/>
          <w:lang w:val="fr-FR"/>
        </w:rPr>
        <w:t>Science Center</w:t>
      </w:r>
      <w:r w:rsidRPr="00666818">
        <w:rPr>
          <w:rFonts w:ascii="Helvetica Neue" w:hAnsi="Helvetica Neue" w:cs="Arial"/>
          <w:lang w:val="fr-FR"/>
        </w:rPr>
        <w:t xml:space="preserve"> »  </w:t>
      </w:r>
      <w:ins w:id="77" w:author="Jean Calmes" w:date="2013-11-10T21:52:00Z">
        <w:r w:rsidR="009E5EC0">
          <w:rPr>
            <w:rFonts w:ascii="Helvetica Neue" w:hAnsi="Helvetica Neue" w:cs="Arial"/>
            <w:lang w:val="fr-FR"/>
          </w:rPr>
          <w:t>consiste</w:t>
        </w:r>
        <w:r w:rsidR="009E5EC0" w:rsidRPr="00666818">
          <w:rPr>
            <w:rFonts w:ascii="Helvetica Neue" w:hAnsi="Helvetica Neue" w:cs="Arial"/>
            <w:lang w:val="fr-FR"/>
          </w:rPr>
          <w:t xml:space="preserve"> </w:t>
        </w:r>
      </w:ins>
      <w:r w:rsidRPr="00666818">
        <w:rPr>
          <w:rFonts w:ascii="Helvetica Neue" w:hAnsi="Helvetica Neue" w:cs="Arial"/>
          <w:lang w:val="fr-FR"/>
        </w:rPr>
        <w:t>à éveiller l’intérêt de la jeunesse et du grand public pour la science et la technologie. Des stations expérimentales amèneront le visiteur à expérimenter, explorer, tester, rechercher et investiguer les phénomènes techniques, physiques, chimiques et mécaniques qui se déroulent dans les équi</w:t>
      </w:r>
      <w:r w:rsidR="00175212">
        <w:rPr>
          <w:rFonts w:ascii="Helvetica Neue" w:hAnsi="Helvetica Neue" w:cs="Arial"/>
          <w:lang w:val="fr-FR"/>
        </w:rPr>
        <w:t>pements historiques du musée.</w:t>
      </w:r>
      <w:r w:rsidR="00175212">
        <w:rPr>
          <w:rFonts w:ascii="Helvetica Neue" w:hAnsi="Helvetica Neue" w:cs="Arial"/>
          <w:lang w:val="fr-FR"/>
        </w:rPr>
        <w:tab/>
      </w:r>
      <w:r w:rsidR="00175212">
        <w:rPr>
          <w:rFonts w:ascii="Helvetica Neue" w:hAnsi="Helvetica Neue" w:cs="Arial"/>
          <w:lang w:val="fr-FR"/>
        </w:rPr>
        <w:tab/>
      </w:r>
    </w:p>
    <w:p w14:paraId="52FAD25F" w14:textId="10E1DE2B" w:rsidR="004B6325" w:rsidRPr="00666818" w:rsidRDefault="004B6325" w:rsidP="004B6325">
      <w:pPr>
        <w:widowControl w:val="0"/>
        <w:autoSpaceDE w:val="0"/>
        <w:autoSpaceDN w:val="0"/>
        <w:adjustRightInd w:val="0"/>
        <w:rPr>
          <w:rFonts w:ascii="Helvetica Neue" w:hAnsi="Helvetica Neue" w:cs="Helvetica"/>
          <w:lang w:val="fr-FR"/>
        </w:rPr>
      </w:pPr>
      <w:r w:rsidRPr="00666818">
        <w:rPr>
          <w:rFonts w:ascii="Helvetica Neue" w:hAnsi="Helvetica Neue" w:cs="Helvetica"/>
          <w:lang w:val="fr-FR"/>
        </w:rPr>
        <w:t xml:space="preserve">La mission du Science Center est de promouvoir la culture scientifique auprès du grand public, en éveillant l’intérêt pour la science et la technologie </w:t>
      </w:r>
      <w:r w:rsidRPr="00666818">
        <w:rPr>
          <w:rFonts w:ascii="Helvetica Neue" w:hAnsi="Helvetica Neue" w:cs="Arial"/>
          <w:lang w:val="fr-FR"/>
        </w:rPr>
        <w:t>d’une façon ludique et non-contraignante.</w:t>
      </w:r>
      <w:r w:rsidRPr="00666818">
        <w:rPr>
          <w:rFonts w:ascii="Helvetica Neue" w:hAnsi="Helvetica Neue" w:cs="Helvetica"/>
          <w:lang w:val="fr-FR"/>
        </w:rPr>
        <w:t xml:space="preserve"> </w:t>
      </w:r>
      <w:r w:rsidR="00175212">
        <w:rPr>
          <w:rFonts w:ascii="Helvetica Neue" w:hAnsi="Helvetica Neue" w:cs="Helvetica"/>
          <w:lang w:val="fr-FR"/>
        </w:rPr>
        <w:t>En revanche, étant donné que le public luxembourgeois de quelques 500.000</w:t>
      </w:r>
      <w:r w:rsidR="004F794D">
        <w:rPr>
          <w:rStyle w:val="FootnoteReference"/>
          <w:rFonts w:ascii="Helvetica Neue" w:hAnsi="Helvetica Neue" w:cs="Helvetica"/>
          <w:lang w:val="fr-FR"/>
        </w:rPr>
        <w:footnoteReference w:id="4"/>
      </w:r>
      <w:r w:rsidR="00175212">
        <w:rPr>
          <w:rFonts w:ascii="Helvetica Neue" w:hAnsi="Helvetica Neue" w:cs="Helvetica"/>
          <w:lang w:val="fr-FR"/>
        </w:rPr>
        <w:t xml:space="preserve"> résidents est beaucoup trop exigu pour </w:t>
      </w:r>
      <w:r w:rsidR="004F794D">
        <w:rPr>
          <w:rFonts w:ascii="Helvetica Neue" w:hAnsi="Helvetica Neue" w:cs="Helvetica"/>
          <w:lang w:val="fr-FR"/>
        </w:rPr>
        <w:t xml:space="preserve">soutenir </w:t>
      </w:r>
      <w:r w:rsidR="00175212">
        <w:rPr>
          <w:rFonts w:ascii="Helvetica Neue" w:hAnsi="Helvetica Neue" w:cs="Helvetica"/>
          <w:lang w:val="fr-FR"/>
        </w:rPr>
        <w:t>un tel projet, son attirance pour la grande région et l’impact pour le tourisme régional fait parti</w:t>
      </w:r>
      <w:r w:rsidR="004F794D">
        <w:rPr>
          <w:rFonts w:ascii="Helvetica Neue" w:hAnsi="Helvetica Neue" w:cs="Helvetica"/>
          <w:lang w:val="fr-FR"/>
        </w:rPr>
        <w:t>e</w:t>
      </w:r>
      <w:r w:rsidR="00175212">
        <w:rPr>
          <w:rFonts w:ascii="Helvetica Neue" w:hAnsi="Helvetica Neue" w:cs="Helvetica"/>
          <w:lang w:val="fr-FR"/>
        </w:rPr>
        <w:t xml:space="preserve"> intégrante de cette Etude de Marché.     </w:t>
      </w:r>
    </w:p>
    <w:p w14:paraId="72FA7420" w14:textId="6FB5B235" w:rsidR="00524FA2" w:rsidRDefault="004F794D" w:rsidP="00524FA2">
      <w:pPr>
        <w:ind w:firstLine="360"/>
      </w:pPr>
      <w:r>
        <w:lastRenderedPageBreak/>
        <w:t>Le</w:t>
      </w:r>
      <w:r w:rsidR="00175212">
        <w:t xml:space="preserve"> concept </w:t>
      </w:r>
      <w:r w:rsidR="00524FA2">
        <w:t xml:space="preserve">retenu pour la Groussgasmaschinn (GGM 11) est </w:t>
      </w:r>
      <w:r w:rsidR="00175212">
        <w:t xml:space="preserve">donc </w:t>
      </w:r>
      <w:r w:rsidR="00D31BBD">
        <w:t>celui d’un</w:t>
      </w:r>
      <w:r w:rsidR="00524FA2">
        <w:t xml:space="preserve"> </w:t>
      </w:r>
      <w:r w:rsidR="00D31BBD">
        <w:t xml:space="preserve"> </w:t>
      </w:r>
      <w:r w:rsidR="00E800F3">
        <w:t>Luxembourg Science Center</w:t>
      </w:r>
      <w:r>
        <w:t xml:space="preserve">, qui sera </w:t>
      </w:r>
      <w:r>
        <w:rPr>
          <w:rFonts w:ascii="Arial" w:hAnsi="Arial" w:cs="Arial"/>
        </w:rPr>
        <w:t>é</w:t>
      </w:r>
      <w:r>
        <w:t xml:space="preserve">tabli </w:t>
      </w:r>
      <w:r w:rsidR="00524FA2">
        <w:t xml:space="preserve">sur le </w:t>
      </w:r>
      <w:r w:rsidR="00D31BBD">
        <w:t xml:space="preserve">plateau </w:t>
      </w:r>
      <w:r w:rsidR="00524FA2">
        <w:t xml:space="preserve">des </w:t>
      </w:r>
      <w:r w:rsidR="00D31BBD">
        <w:t xml:space="preserve">anciens </w:t>
      </w:r>
      <w:r w:rsidR="00524FA2">
        <w:t>hauts fourneaux de l’usine de Differdange.</w:t>
      </w:r>
    </w:p>
    <w:p w14:paraId="0D45F24E" w14:textId="3F7BCAD8" w:rsidR="00524FA2" w:rsidRPr="008773EE" w:rsidRDefault="004F794D" w:rsidP="00524FA2">
      <w:pPr>
        <w:ind w:firstLine="360"/>
        <w:rPr>
          <w:lang w:val="fr-FR"/>
        </w:rPr>
      </w:pPr>
      <w:r w:rsidRPr="008773EE">
        <w:rPr>
          <w:lang w:val="fr-FR"/>
        </w:rPr>
        <w:t xml:space="preserve">Les </w:t>
      </w:r>
      <w:r w:rsidRPr="004F794D">
        <w:rPr>
          <w:lang w:val="fr-FR"/>
        </w:rPr>
        <w:t>détails</w:t>
      </w:r>
      <w:r w:rsidRPr="008773EE">
        <w:rPr>
          <w:lang w:val="fr-FR"/>
        </w:rPr>
        <w:t xml:space="preserve"> </w:t>
      </w:r>
      <w:r w:rsidR="000227F6" w:rsidRPr="008773EE">
        <w:rPr>
          <w:lang w:val="fr-FR"/>
        </w:rPr>
        <w:t xml:space="preserve"> du P</w:t>
      </w:r>
      <w:r w:rsidR="00524FA2" w:rsidRPr="008773EE">
        <w:rPr>
          <w:lang w:val="fr-FR"/>
        </w:rPr>
        <w:t xml:space="preserve">rojet </w:t>
      </w:r>
      <w:r>
        <w:rPr>
          <w:lang w:val="fr-FR"/>
        </w:rPr>
        <w:t>sont les suivants</w:t>
      </w:r>
      <w:r w:rsidR="00524FA2" w:rsidRPr="008773EE">
        <w:rPr>
          <w:lang w:val="fr-FR"/>
        </w:rPr>
        <w:t>:</w:t>
      </w:r>
    </w:p>
    <w:p w14:paraId="4F6D456B" w14:textId="70798A91" w:rsidR="00524FA2" w:rsidRPr="009E5EC0" w:rsidRDefault="00524FA2" w:rsidP="008C3492">
      <w:pPr>
        <w:pStyle w:val="ListParagraph"/>
        <w:numPr>
          <w:ilvl w:val="0"/>
          <w:numId w:val="7"/>
        </w:numPr>
        <w:jc w:val="left"/>
        <w:rPr>
          <w:lang w:val="fr-FR"/>
        </w:rPr>
      </w:pPr>
      <w:r w:rsidRPr="008773EE">
        <w:rPr>
          <w:lang w:val="fr-FR"/>
        </w:rPr>
        <w:t xml:space="preserve">Préserver la machine à Gaz no 11, dernier témoin d’une bonne cinquantaine de machines </w:t>
      </w:r>
      <w:r w:rsidR="00101F30" w:rsidRPr="008773EE">
        <w:rPr>
          <w:rFonts w:ascii="Arial" w:hAnsi="Arial" w:cs="Arial"/>
          <w:lang w:val="fr-FR"/>
        </w:rPr>
        <w:t>à</w:t>
      </w:r>
      <w:r w:rsidR="00101F30" w:rsidRPr="008773EE">
        <w:rPr>
          <w:lang w:val="fr-FR"/>
        </w:rPr>
        <w:t xml:space="preserve"> gaz </w:t>
      </w:r>
      <w:r w:rsidRPr="008773EE">
        <w:rPr>
          <w:lang w:val="fr-FR"/>
        </w:rPr>
        <w:t xml:space="preserve">ayant </w:t>
      </w:r>
      <w:r w:rsidR="00101F30" w:rsidRPr="008773EE">
        <w:rPr>
          <w:lang w:val="fr-FR"/>
        </w:rPr>
        <w:t xml:space="preserve">approvisionné en </w:t>
      </w:r>
      <w:r w:rsidR="00101F30" w:rsidRPr="008773EE">
        <w:rPr>
          <w:rFonts w:ascii="Arial" w:hAnsi="Arial" w:cs="Arial"/>
          <w:lang w:val="fr-FR"/>
        </w:rPr>
        <w:t>é</w:t>
      </w:r>
      <w:r w:rsidR="00101F30" w:rsidRPr="008773EE">
        <w:rPr>
          <w:lang w:val="fr-FR"/>
        </w:rPr>
        <w:t>nergie</w:t>
      </w:r>
      <w:r w:rsidR="00175212" w:rsidRPr="008773EE">
        <w:rPr>
          <w:lang w:val="fr-FR"/>
        </w:rPr>
        <w:t xml:space="preserve"> </w:t>
      </w:r>
      <w:r w:rsidR="00AE6C71" w:rsidRPr="008773EE">
        <w:rPr>
          <w:lang w:val="fr-FR"/>
        </w:rPr>
        <w:t>électrique</w:t>
      </w:r>
      <w:r w:rsidR="00101F30" w:rsidRPr="008773EE">
        <w:rPr>
          <w:lang w:val="fr-FR"/>
        </w:rPr>
        <w:t xml:space="preserve"> </w:t>
      </w:r>
      <w:r w:rsidRPr="008773EE">
        <w:rPr>
          <w:lang w:val="fr-FR"/>
        </w:rPr>
        <w:t xml:space="preserve">l’industrie lourde </w:t>
      </w:r>
      <w:r w:rsidR="00175212" w:rsidRPr="008773EE">
        <w:rPr>
          <w:lang w:val="fr-FR"/>
        </w:rPr>
        <w:t>ainsi que les m</w:t>
      </w:r>
      <w:r w:rsidR="00175212" w:rsidRPr="008773EE">
        <w:rPr>
          <w:rFonts w:ascii="Arial" w:hAnsi="Arial" w:cs="Arial"/>
          <w:lang w:val="fr-FR"/>
        </w:rPr>
        <w:t>é</w:t>
      </w:r>
      <w:r w:rsidR="00175212" w:rsidRPr="008773EE">
        <w:rPr>
          <w:lang w:val="fr-FR"/>
        </w:rPr>
        <w:t xml:space="preserve">nages </w:t>
      </w:r>
      <w:r w:rsidR="00101F30" w:rsidRPr="008773EE">
        <w:rPr>
          <w:lang w:val="fr-FR"/>
        </w:rPr>
        <w:t>d</w:t>
      </w:r>
      <w:r w:rsidR="00B84C56" w:rsidRPr="008773EE">
        <w:rPr>
          <w:lang w:val="fr-FR"/>
        </w:rPr>
        <w:t xml:space="preserve">u </w:t>
      </w:r>
      <w:r w:rsidR="00101F30" w:rsidRPr="008773EE">
        <w:rPr>
          <w:lang w:val="fr-FR"/>
        </w:rPr>
        <w:t>pays</w:t>
      </w:r>
      <w:r w:rsidR="00175212" w:rsidRPr="008773EE">
        <w:rPr>
          <w:lang w:val="fr-FR"/>
        </w:rPr>
        <w:t xml:space="preserve"> pendant plus de cinquante ans</w:t>
      </w:r>
      <w:r w:rsidRPr="008773EE">
        <w:rPr>
          <w:lang w:val="fr-FR"/>
        </w:rPr>
        <w:t>.</w:t>
      </w:r>
      <w:ins w:id="79" w:author="Jean Calmes" w:date="2013-11-10T21:55:00Z">
        <w:r w:rsidR="009E5EC0">
          <w:rPr>
            <w:lang w:val="fr-FR"/>
          </w:rPr>
          <w:t xml:space="preserve"> </w:t>
        </w:r>
      </w:ins>
      <w:ins w:id="80" w:author="Jean Calmes" w:date="2013-11-10T21:56:00Z">
        <w:r w:rsidR="009E5EC0">
          <w:rPr>
            <w:lang w:val="fr-FR"/>
          </w:rPr>
          <w:t>Qui plus est la machine # 11 est la plus volumineuse et la plus puissante jamais construite pour</w:t>
        </w:r>
      </w:ins>
      <w:ins w:id="81" w:author="Jean Calmes" w:date="2013-11-10T21:58:00Z">
        <w:r w:rsidR="009E5EC0">
          <w:rPr>
            <w:lang w:val="fr-FR"/>
          </w:rPr>
          <w:t xml:space="preserve"> servir</w:t>
        </w:r>
      </w:ins>
      <w:ins w:id="82" w:author="Jean Calmes" w:date="2013-11-10T21:56:00Z">
        <w:r w:rsidR="009E5EC0">
          <w:rPr>
            <w:lang w:val="fr-FR"/>
          </w:rPr>
          <w:t xml:space="preserve"> la sid</w:t>
        </w:r>
      </w:ins>
      <w:ins w:id="83" w:author="Jean Calmes" w:date="2013-11-10T21:58:00Z">
        <w:r w:rsidR="009E5EC0">
          <w:rPr>
            <w:lang w:val="fr-FR"/>
          </w:rPr>
          <w:t>érurgie.</w:t>
        </w:r>
      </w:ins>
      <w:r w:rsidR="00AE6C71" w:rsidRPr="009E5EC0">
        <w:rPr>
          <w:lang w:val="fr-FR"/>
        </w:rPr>
        <w:br/>
      </w:r>
    </w:p>
    <w:p w14:paraId="2E0D04B8" w14:textId="2083B891" w:rsidR="00524FA2" w:rsidRDefault="00524FA2" w:rsidP="00524FA2">
      <w:pPr>
        <w:pStyle w:val="ListParagraph"/>
        <w:numPr>
          <w:ilvl w:val="0"/>
          <w:numId w:val="7"/>
        </w:numPr>
      </w:pPr>
      <w:r w:rsidRPr="008773EE">
        <w:rPr>
          <w:lang w:val="fr-FR"/>
        </w:rPr>
        <w:t xml:space="preserve">Conservation de la </w:t>
      </w:r>
      <w:r w:rsidR="00AE6C71">
        <w:rPr>
          <w:lang w:val="fr-FR"/>
        </w:rPr>
        <w:t xml:space="preserve">monumentale </w:t>
      </w:r>
      <w:r w:rsidRPr="008773EE">
        <w:rPr>
          <w:lang w:val="fr-FR"/>
        </w:rPr>
        <w:t>centrale</w:t>
      </w:r>
      <w:r>
        <w:t xml:space="preserve"> </w:t>
      </w:r>
      <w:r w:rsidR="00101F30">
        <w:rPr>
          <w:rFonts w:ascii="Arial" w:hAnsi="Arial" w:cs="Arial"/>
        </w:rPr>
        <w:t>é</w:t>
      </w:r>
      <w:r w:rsidR="00101F30">
        <w:t>nerg</w:t>
      </w:r>
      <w:ins w:id="84" w:author="Nicholas Didier" w:date="2013-11-19T11:05:00Z">
        <w:r w:rsidR="00A5167A">
          <w:rPr>
            <w:rFonts w:ascii="Arial" w:hAnsi="Arial" w:cs="Arial"/>
          </w:rPr>
          <w:t>é</w:t>
        </w:r>
      </w:ins>
      <w:r w:rsidR="00101F30">
        <w:t>tique</w:t>
      </w:r>
      <w:r>
        <w:t xml:space="preserve"> de Differdange</w:t>
      </w:r>
      <w:r w:rsidR="00AE6C71">
        <w:t>.</w:t>
      </w:r>
      <w:r>
        <w:t xml:space="preserve"> </w:t>
      </w:r>
      <w:r w:rsidR="00AE6C71">
        <w:br/>
      </w:r>
    </w:p>
    <w:p w14:paraId="447AE16F" w14:textId="635516B8" w:rsidR="00524FA2" w:rsidRDefault="00524FA2" w:rsidP="00524FA2">
      <w:pPr>
        <w:pStyle w:val="ListParagraph"/>
        <w:numPr>
          <w:ilvl w:val="0"/>
          <w:numId w:val="7"/>
        </w:numPr>
      </w:pPr>
      <w:r>
        <w:t xml:space="preserve">Création d’un Musée de l’Énergie Industrielle, </w:t>
      </w:r>
      <w:r w:rsidR="00101F30">
        <w:t>r</w:t>
      </w:r>
      <w:r>
        <w:t>assemblant 250 ans d’histoire de production énergétique de six pays européens.</w:t>
      </w:r>
      <w:r w:rsidR="00AE6C71">
        <w:tab/>
      </w:r>
      <w:r w:rsidR="00AE6C71">
        <w:br/>
      </w:r>
    </w:p>
    <w:p w14:paraId="392729F4" w14:textId="0B219331" w:rsidR="00524FA2" w:rsidRDefault="00524FA2" w:rsidP="00524FA2">
      <w:pPr>
        <w:pStyle w:val="ListParagraph"/>
        <w:numPr>
          <w:ilvl w:val="0"/>
          <w:numId w:val="7"/>
        </w:numPr>
      </w:pPr>
      <w:r>
        <w:t xml:space="preserve">Développement d’un Science Center regroupant les témoins du passé et </w:t>
      </w:r>
      <w:r w:rsidR="00101F30">
        <w:t xml:space="preserve">les </w:t>
      </w:r>
      <w:r w:rsidR="00101F30">
        <w:rPr>
          <w:rFonts w:ascii="Arial" w:hAnsi="Arial" w:cs="Arial"/>
        </w:rPr>
        <w:t>é</w:t>
      </w:r>
      <w:r w:rsidR="00101F30">
        <w:t>volutions du futur par l’interm</w:t>
      </w:r>
      <w:r w:rsidR="00175212">
        <w:rPr>
          <w:rFonts w:ascii="Arial" w:hAnsi="Arial" w:cs="Arial"/>
        </w:rPr>
        <w:t>é</w:t>
      </w:r>
      <w:r w:rsidR="00101F30">
        <w:t xml:space="preserve">diaire </w:t>
      </w:r>
      <w:r>
        <w:t xml:space="preserve">de stations expérimentales </w:t>
      </w:r>
      <w:r w:rsidR="00101F30">
        <w:t>bas</w:t>
      </w:r>
      <w:r w:rsidR="00101F30">
        <w:rPr>
          <w:rFonts w:ascii="Arial" w:hAnsi="Arial" w:cs="Arial"/>
        </w:rPr>
        <w:t>é</w:t>
      </w:r>
      <w:r w:rsidR="00101F30">
        <w:t xml:space="preserve">es </w:t>
      </w:r>
      <w:r w:rsidR="00175212">
        <w:t xml:space="preserve">sur </w:t>
      </w:r>
      <w:r>
        <w:t xml:space="preserve">les </w:t>
      </w:r>
      <w:r w:rsidR="00101F30">
        <w:t xml:space="preserve">principaux </w:t>
      </w:r>
      <w:r>
        <w:t>phénomènes scientifique</w:t>
      </w:r>
      <w:r w:rsidR="00393B8A">
        <w:t>s</w:t>
      </w:r>
      <w:r>
        <w:t xml:space="preserve"> et techniques </w:t>
      </w:r>
      <w:r w:rsidR="00101F30">
        <w:t>de</w:t>
      </w:r>
      <w:r>
        <w:t>s équipements historiques</w:t>
      </w:r>
      <w:r w:rsidR="00101F30">
        <w:t> : ainsi,</w:t>
      </w:r>
      <w:r>
        <w:t xml:space="preserve"> les visiteurs </w:t>
      </w:r>
      <w:r w:rsidR="00101F30">
        <w:t xml:space="preserve">revivent et comprennent </w:t>
      </w:r>
      <w:r w:rsidR="001F464C">
        <w:t>par expérimentation ludique.</w:t>
      </w:r>
    </w:p>
    <w:p w14:paraId="2E814C2F" w14:textId="0DC94B0E" w:rsidR="001F464C" w:rsidRDefault="004F794D" w:rsidP="00F30518">
      <w:r>
        <w:rPr>
          <w:lang w:val="fr-FR"/>
        </w:rPr>
        <w:t>Cette</w:t>
      </w:r>
      <w:r w:rsidRPr="008773EE">
        <w:rPr>
          <w:lang w:val="fr-FR"/>
        </w:rPr>
        <w:t xml:space="preserve"> </w:t>
      </w:r>
      <w:r>
        <w:rPr>
          <w:lang w:val="fr-FR"/>
        </w:rPr>
        <w:t xml:space="preserve">finalisation du </w:t>
      </w:r>
      <w:r w:rsidRPr="008773EE">
        <w:rPr>
          <w:lang w:val="fr-FR"/>
        </w:rPr>
        <w:t xml:space="preserve">Projet </w:t>
      </w:r>
      <w:r>
        <w:rPr>
          <w:lang w:val="fr-FR"/>
        </w:rPr>
        <w:t xml:space="preserve">résulte </w:t>
      </w:r>
      <w:r w:rsidRPr="008773EE">
        <w:rPr>
          <w:lang w:val="fr-FR"/>
        </w:rPr>
        <w:t>d’une r</w:t>
      </w:r>
      <w:r>
        <w:rPr>
          <w:rFonts w:ascii="Arial" w:hAnsi="Arial" w:cs="Arial"/>
          <w:lang w:val="fr-FR"/>
        </w:rPr>
        <w:t>é</w:t>
      </w:r>
      <w:r>
        <w:t xml:space="preserve">flexion approfondie sur les objectifs </w:t>
      </w:r>
      <w:r>
        <w:rPr>
          <w:rFonts w:ascii="Arial" w:hAnsi="Arial" w:cs="Arial"/>
        </w:rPr>
        <w:t xml:space="preserve">à </w:t>
      </w:r>
      <w:r>
        <w:t xml:space="preserve">atteindre. </w:t>
      </w:r>
      <w:r w:rsidR="00640792">
        <w:t xml:space="preserve">Les initiateurs se sont investis dès le départ dans une recherche de marché </w:t>
      </w:r>
      <w:r w:rsidR="00101F30">
        <w:t xml:space="preserve">principalement en </w:t>
      </w:r>
      <w:r w:rsidR="00640792">
        <w:t xml:space="preserve">Europe et </w:t>
      </w:r>
      <w:r w:rsidR="00101F30">
        <w:t xml:space="preserve">aux </w:t>
      </w:r>
      <w:r w:rsidR="00640792">
        <w:t>Etats</w:t>
      </w:r>
      <w:r w:rsidR="00640792">
        <w:rPr>
          <w:rFonts w:ascii="Cambria Math" w:hAnsi="Cambria Math" w:cs="Cambria Math"/>
        </w:rPr>
        <w:t>‐</w:t>
      </w:r>
      <w:r w:rsidR="00640792">
        <w:t xml:space="preserve">Unis afin de définir les points d’attractivité des musées industriels </w:t>
      </w:r>
      <w:r w:rsidR="00101F30">
        <w:t xml:space="preserve">sur </w:t>
      </w:r>
      <w:r w:rsidR="00640792">
        <w:t xml:space="preserve">le grand public. Cette analyse a </w:t>
      </w:r>
      <w:r w:rsidR="00101F30">
        <w:t>r</w:t>
      </w:r>
      <w:r w:rsidR="00101F30">
        <w:rPr>
          <w:rFonts w:ascii="Arial" w:hAnsi="Arial" w:cs="Arial"/>
        </w:rPr>
        <w:t>é</w:t>
      </w:r>
      <w:r w:rsidR="00101F30">
        <w:t>v</w:t>
      </w:r>
      <w:ins w:id="85" w:author="Nicholas Didier" w:date="2013-11-19T11:05:00Z">
        <w:r w:rsidR="00A5167A">
          <w:rPr>
            <w:rFonts w:ascii="Arial" w:hAnsi="Arial" w:cs="Arial"/>
          </w:rPr>
          <w:t>é</w:t>
        </w:r>
      </w:ins>
      <w:r w:rsidR="00101F30">
        <w:t>l</w:t>
      </w:r>
      <w:r w:rsidR="00101F30">
        <w:rPr>
          <w:rFonts w:ascii="Arial" w:hAnsi="Arial" w:cs="Arial"/>
        </w:rPr>
        <w:t>é</w:t>
      </w:r>
      <w:r w:rsidR="00640792">
        <w:t xml:space="preserve"> que la méthode descriptive et autoritaire </w:t>
      </w:r>
      <w:r w:rsidR="00101F30">
        <w:t>utilis</w:t>
      </w:r>
      <w:r w:rsidR="00101F30">
        <w:rPr>
          <w:rFonts w:ascii="Arial" w:hAnsi="Arial" w:cs="Arial"/>
        </w:rPr>
        <w:t>é</w:t>
      </w:r>
      <w:r w:rsidR="00101F30">
        <w:t>e dans bon nombre de</w:t>
      </w:r>
      <w:r w:rsidR="00640792">
        <w:t xml:space="preserve"> musées </w:t>
      </w:r>
      <w:r w:rsidR="00101F30">
        <w:t xml:space="preserve">traditionnels pour </w:t>
      </w:r>
      <w:r w:rsidR="00640792">
        <w:t>décri</w:t>
      </w:r>
      <w:r w:rsidR="00101F30">
        <w:t>re</w:t>
      </w:r>
      <w:r w:rsidR="00640792">
        <w:t xml:space="preserve"> leurs pièces d’expositions de valeur </w:t>
      </w:r>
      <w:r w:rsidR="00101F30">
        <w:t>n’</w:t>
      </w:r>
      <w:r w:rsidR="00640792">
        <w:t xml:space="preserve">est </w:t>
      </w:r>
      <w:r w:rsidR="00101F30">
        <w:t>plus adapt</w:t>
      </w:r>
      <w:r w:rsidR="00101F30">
        <w:rPr>
          <w:rFonts w:ascii="Arial" w:hAnsi="Arial" w:cs="Arial"/>
        </w:rPr>
        <w:t>é</w:t>
      </w:r>
      <w:r w:rsidR="00101F30">
        <w:t>e</w:t>
      </w:r>
      <w:r w:rsidR="00640792">
        <w:t xml:space="preserve"> </w:t>
      </w:r>
      <w:r w:rsidR="00101F30">
        <w:rPr>
          <w:rFonts w:ascii="Arial" w:hAnsi="Arial" w:cs="Arial"/>
        </w:rPr>
        <w:t>à</w:t>
      </w:r>
      <w:r w:rsidR="00101F30">
        <w:t xml:space="preserve"> </w:t>
      </w:r>
      <w:r w:rsidR="00640792">
        <w:t xml:space="preserve">un public toujours plus </w:t>
      </w:r>
      <w:r w:rsidR="00101F30">
        <w:t>exigeant</w:t>
      </w:r>
      <w:r w:rsidR="00640792">
        <w:t xml:space="preserve">. Il en irait de même si on se contentait de montrer la Groussgasmaschinn dans son état restauré et en se limitant à offrir au public des explications techniques à lire sur des panneaux descriptifs. L’imposante machine va </w:t>
      </w:r>
      <w:r w:rsidR="00101F30">
        <w:t xml:space="preserve">certes </w:t>
      </w:r>
      <w:r w:rsidR="00640792">
        <w:t>impressionner le public, les  explications techniques</w:t>
      </w:r>
      <w:r w:rsidR="00101F30">
        <w:t xml:space="preserve"> compliqu</w:t>
      </w:r>
      <w:r w:rsidR="00101F30">
        <w:rPr>
          <w:rFonts w:ascii="Arial" w:hAnsi="Arial" w:cs="Arial"/>
        </w:rPr>
        <w:t>é</w:t>
      </w:r>
      <w:r w:rsidR="00101F30">
        <w:t xml:space="preserve">es </w:t>
      </w:r>
      <w:r w:rsidR="00640792">
        <w:t xml:space="preserve">ne vont intéresser que les </w:t>
      </w:r>
      <w:r w:rsidR="00101F30">
        <w:t>initi</w:t>
      </w:r>
      <w:r w:rsidR="00101F30">
        <w:rPr>
          <w:rFonts w:ascii="Arial" w:hAnsi="Arial" w:cs="Arial"/>
        </w:rPr>
        <w:t>é</w:t>
      </w:r>
      <w:r w:rsidR="00101F30">
        <w:t>s</w:t>
      </w:r>
      <w:r w:rsidR="00640792">
        <w:t xml:space="preserve"> et les visiteurs auront « tout vu» après leur premier passage. C’est la raison pour laquelle l’objectif du Musée de l’Energie Industrielle</w:t>
      </w:r>
      <w:r>
        <w:t xml:space="preserve"> – </w:t>
      </w:r>
      <w:r>
        <w:lastRenderedPageBreak/>
        <w:t>Luxembourg Science Center</w:t>
      </w:r>
      <w:r w:rsidR="00640792">
        <w:t xml:space="preserve"> sera d’impliquer les visiteurs</w:t>
      </w:r>
      <w:r w:rsidR="00101F30">
        <w:t>,</w:t>
      </w:r>
      <w:r w:rsidR="00640792">
        <w:t xml:space="preserve"> femmes et hommes, jeunes et moins jeunes, scientifiques et non-scientifiques dans une véritable aventure scientifique qu’ils vont vivre et apprécier. Des stations expérimentales </w:t>
      </w:r>
      <w:ins w:id="86" w:author="Jean Calmes" w:date="2013-11-10T22:01:00Z">
        <w:r w:rsidR="009E5EC0">
          <w:t xml:space="preserve">répliquant </w:t>
        </w:r>
      </w:ins>
      <w:r w:rsidR="00640792">
        <w:t xml:space="preserve">les phénomènes techniques, physiques, chimiques qui se passaient </w:t>
      </w:r>
      <w:r>
        <w:t xml:space="preserve">dans </w:t>
      </w:r>
      <w:r w:rsidR="00640792">
        <w:t>l’équipement historique en exposition permettront au visiteur d’explorer, de tester, de rechercher, d’investiguer, de spéculer, d’observer et d’évaluer les résultats</w:t>
      </w:r>
      <w:r w:rsidR="00101F30">
        <w:t xml:space="preserve"> et performances</w:t>
      </w:r>
      <w:r w:rsidR="00640792">
        <w:t xml:space="preserve"> obtenus. C’est le visiteur lui-m</w:t>
      </w:r>
      <w:r w:rsidR="00640792">
        <w:rPr>
          <w:rFonts w:ascii="Arial" w:hAnsi="Arial" w:cs="Arial"/>
        </w:rPr>
        <w:t>ê</w:t>
      </w:r>
      <w:r w:rsidR="00640792">
        <w:t xml:space="preserve">me, seul ou en groupe, qui </w:t>
      </w:r>
      <w:r w:rsidR="0093576A">
        <w:t>cherchera la compr</w:t>
      </w:r>
      <w:r w:rsidR="0093576A">
        <w:rPr>
          <w:rFonts w:ascii="Arial" w:hAnsi="Arial" w:cs="Arial"/>
        </w:rPr>
        <w:t>é</w:t>
      </w:r>
      <w:r w:rsidR="0093576A">
        <w:t xml:space="preserve">hension et </w:t>
      </w:r>
      <w:r w:rsidR="00640792">
        <w:t>trouvera la solution lui-m</w:t>
      </w:r>
      <w:r w:rsidR="00640792">
        <w:rPr>
          <w:rFonts w:ascii="Arial" w:hAnsi="Arial" w:cs="Arial"/>
        </w:rPr>
        <w:t>ê</w:t>
      </w:r>
      <w:r w:rsidR="00640792">
        <w:t>me par son interaction physique avec l’expérimentation. Le Musée ne lui aura pas dit ce qui se passe, le visiteur l’aura appris par lui-m</w:t>
      </w:r>
      <w:r w:rsidR="00640792">
        <w:rPr>
          <w:rFonts w:ascii="Arial" w:hAnsi="Arial" w:cs="Arial"/>
        </w:rPr>
        <w:t>ê</w:t>
      </w:r>
      <w:r w:rsidR="00640792">
        <w:t xml:space="preserve">me et par son engagement et interface avec la machine. Un exemple en est le palan, une station expérimentale qui reproduit </w:t>
      </w:r>
      <w:r w:rsidR="0093576A">
        <w:t xml:space="preserve">les </w:t>
      </w:r>
      <w:r w:rsidR="00640792">
        <w:t>phénomènes physiques du pont</w:t>
      </w:r>
      <w:r w:rsidR="00640792">
        <w:rPr>
          <w:rFonts w:ascii="Cambria Math" w:hAnsi="Cambria Math" w:cs="Cambria Math"/>
        </w:rPr>
        <w:t>‐r</w:t>
      </w:r>
      <w:r w:rsidR="00640792">
        <w:t xml:space="preserve">oulant de 75 Tonnes </w:t>
      </w:r>
      <w:r w:rsidR="0093576A">
        <w:t xml:space="preserve">du hall </w:t>
      </w:r>
      <w:r w:rsidR="0093576A">
        <w:rPr>
          <w:rFonts w:ascii="Arial" w:hAnsi="Arial" w:cs="Arial"/>
        </w:rPr>
        <w:t>é</w:t>
      </w:r>
      <w:r w:rsidR="0093576A">
        <w:t>nerg</w:t>
      </w:r>
      <w:r w:rsidR="0093576A">
        <w:rPr>
          <w:rFonts w:ascii="Arial" w:hAnsi="Arial" w:cs="Arial"/>
        </w:rPr>
        <w:t>é</w:t>
      </w:r>
      <w:r w:rsidR="0093576A">
        <w:t xml:space="preserve">tique </w:t>
      </w:r>
      <w:r w:rsidR="00640792">
        <w:t>et qui permet au visiteur de comprendre, par expérimentation, les lois de la démultiplication utilisées dans toutes les grues et pont-roulants</w:t>
      </w:r>
      <w:r w:rsidR="0093576A">
        <w:t>. Ainsi</w:t>
      </w:r>
      <w:ins w:id="87" w:author="Jean Calmes" w:date="2013-11-10T22:06:00Z">
        <w:r w:rsidR="00031881">
          <w:t xml:space="preserve"> en est-il de </w:t>
        </w:r>
      </w:ins>
      <w:r w:rsidR="00640792">
        <w:t xml:space="preserve">celui de 1937 qui </w:t>
      </w:r>
      <w:r w:rsidR="0093576A">
        <w:t xml:space="preserve">fut </w:t>
      </w:r>
      <w:r w:rsidR="00640792">
        <w:t xml:space="preserve">jadis </w:t>
      </w:r>
      <w:r w:rsidR="0093576A">
        <w:t>con</w:t>
      </w:r>
      <w:r w:rsidR="0093576A">
        <w:rPr>
          <w:rFonts w:ascii="Arial" w:hAnsi="Arial" w:cs="Arial"/>
        </w:rPr>
        <w:t>ç</w:t>
      </w:r>
      <w:r w:rsidR="0093576A">
        <w:t>u sp</w:t>
      </w:r>
      <w:r w:rsidR="0093576A">
        <w:rPr>
          <w:rFonts w:ascii="Arial" w:hAnsi="Arial" w:cs="Arial"/>
        </w:rPr>
        <w:t>é</w:t>
      </w:r>
      <w:r w:rsidR="0093576A">
        <w:t xml:space="preserve">cialement </w:t>
      </w:r>
      <w:r w:rsidR="00640792">
        <w:t xml:space="preserve">pour le montage </w:t>
      </w:r>
      <w:r w:rsidR="0093576A">
        <w:t xml:space="preserve">et la maintenance </w:t>
      </w:r>
      <w:r w:rsidR="00640792">
        <w:t>de la Groussgasmaschinn, son entretien pendant les quarante ans en service et</w:t>
      </w:r>
      <w:r w:rsidR="0093576A">
        <w:t xml:space="preserve"> qui est </w:t>
      </w:r>
      <w:r w:rsidR="00640792">
        <w:t>aujourd’hui, après remise en conformité, utilisé dans le démantèlement, la restauration et le remontage de la machine</w:t>
      </w:r>
      <w:r w:rsidR="0093576A">
        <w:t>.</w:t>
      </w:r>
      <w:r w:rsidR="00640792">
        <w:t xml:space="preserve"> Il est à noter que «Le Palan»  est le prototype de la première station expérimentale du «Science Center</w:t>
      </w:r>
      <w:r w:rsidR="0093576A">
        <w:t xml:space="preserve">». Il </w:t>
      </w:r>
      <w:r w:rsidR="00640792">
        <w:t xml:space="preserve">a été entièrement conçu et construit par l’équipe de la Groussgasmaschinn et plus de 80% du matériel utilisé est du matériel de récupération. Des explications </w:t>
      </w:r>
      <w:r w:rsidR="0093576A">
        <w:t xml:space="preserve">relatives </w:t>
      </w:r>
      <w:r w:rsidR="0093576A">
        <w:rPr>
          <w:rFonts w:ascii="Arial" w:hAnsi="Arial" w:cs="Arial"/>
        </w:rPr>
        <w:t>à</w:t>
      </w:r>
      <w:r w:rsidR="0093576A">
        <w:t xml:space="preserve"> la </w:t>
      </w:r>
      <w:r w:rsidR="00640792">
        <w:t xml:space="preserve">manipulation de la station </w:t>
      </w:r>
      <w:r w:rsidR="0093576A">
        <w:t>par les vis</w:t>
      </w:r>
      <w:ins w:id="88" w:author="Nicholas Didier" w:date="2013-11-19T11:06:00Z">
        <w:r w:rsidR="00A5167A">
          <w:t>i</w:t>
        </w:r>
      </w:ins>
      <w:r w:rsidR="0093576A">
        <w:t xml:space="preserve">teurs </w:t>
      </w:r>
      <w:r w:rsidR="00640792">
        <w:t>seront données en allemand, français anglais</w:t>
      </w:r>
      <w:r w:rsidR="0093576A">
        <w:t xml:space="preserve"> et </w:t>
      </w:r>
      <w:r w:rsidR="0093576A">
        <w:rPr>
          <w:rFonts w:ascii="Arial" w:hAnsi="Arial" w:cs="Arial"/>
        </w:rPr>
        <w:t>é</w:t>
      </w:r>
      <w:r w:rsidR="0093576A">
        <w:t>ventuellement en n</w:t>
      </w:r>
      <w:r w:rsidR="0093576A">
        <w:rPr>
          <w:rFonts w:ascii="Arial" w:hAnsi="Arial" w:cs="Arial"/>
        </w:rPr>
        <w:t>é</w:t>
      </w:r>
      <w:r w:rsidR="0093576A">
        <w:t>erlandais</w:t>
      </w:r>
      <w:r w:rsidR="00640792">
        <w:t xml:space="preserve">, avec </w:t>
      </w:r>
      <w:r w:rsidR="0093576A">
        <w:t xml:space="preserve">une </w:t>
      </w:r>
      <w:r w:rsidR="00640792">
        <w:t xml:space="preserve">version de base pour les néophytes «quoi faire et quoi observer » et </w:t>
      </w:r>
      <w:r w:rsidR="0093576A">
        <w:t xml:space="preserve">une </w:t>
      </w:r>
      <w:r w:rsidR="00640792">
        <w:t>version professionnelle « en savoir plus » pour les experts</w:t>
      </w:r>
      <w:r w:rsidR="00F30518">
        <w:t>.</w:t>
      </w:r>
    </w:p>
    <w:p w14:paraId="3154790C" w14:textId="07B0D3EB" w:rsidR="00012F6D" w:rsidRDefault="00012F6D" w:rsidP="00524FA2">
      <w:r>
        <w:t xml:space="preserve">L’extension du thème </w:t>
      </w:r>
      <w:r w:rsidR="0093576A">
        <w:t>de l’</w:t>
      </w:r>
      <w:r>
        <w:t>énergie</w:t>
      </w:r>
      <w:r w:rsidR="0093576A">
        <w:t>,</w:t>
      </w:r>
      <w:r>
        <w:t xml:space="preserve"> par intégration du concept de « Science Center »</w:t>
      </w:r>
      <w:r w:rsidR="0093576A">
        <w:t xml:space="preserve">, </w:t>
      </w:r>
      <w:r>
        <w:t>a</w:t>
      </w:r>
      <w:r w:rsidR="0093576A">
        <w:t xml:space="preserve"> permis d’</w:t>
      </w:r>
      <w:r>
        <w:t>élargi</w:t>
      </w:r>
      <w:r w:rsidR="0093576A">
        <w:t>r</w:t>
      </w:r>
      <w:r>
        <w:t xml:space="preserve"> l’audience du projet à égalité entre hommes et femmes, jeunes ou moins jeunes. L’unicité et l’exclusivité du Projet dans la Grande Région assurera un</w:t>
      </w:r>
      <w:r w:rsidR="0093576A">
        <w:t>e</w:t>
      </w:r>
      <w:r>
        <w:t xml:space="preserve"> attraction sur un rayon d’action de</w:t>
      </w:r>
      <w:r w:rsidR="00B47E86">
        <w:t xml:space="preserve"> de</w:t>
      </w:r>
      <w:r>
        <w:t xml:space="preserve"> 250 kilomètres</w:t>
      </w:r>
      <w:r w:rsidR="004F794D">
        <w:t xml:space="preserve"> ou 3 heures de trajet</w:t>
      </w:r>
      <w:r w:rsidR="0093576A">
        <w:t xml:space="preserve">, </w:t>
      </w:r>
      <w:r>
        <w:t xml:space="preserve">couvrant ainsi une population de </w:t>
      </w:r>
      <w:r w:rsidR="004F794D">
        <w:t xml:space="preserve">presque 40 </w:t>
      </w:r>
      <w:r>
        <w:t>millions de visiteurs potentiels, ainsi que des touristes</w:t>
      </w:r>
      <w:r w:rsidR="00B47E86">
        <w:t xml:space="preserve">. </w:t>
      </w:r>
      <w:ins w:id="89" w:author="Nicholas Didier" w:date="2013-11-19T11:06:00Z">
        <w:r w:rsidR="00A5167A">
          <w:t xml:space="preserve">Ces </w:t>
        </w:r>
      </w:ins>
      <w:r w:rsidR="00B47E86">
        <w:t>derniers repr</w:t>
      </w:r>
      <w:r w:rsidR="00B47E86">
        <w:rPr>
          <w:rFonts w:ascii="Arial" w:hAnsi="Arial" w:cs="Arial"/>
        </w:rPr>
        <w:t>é</w:t>
      </w:r>
      <w:r w:rsidR="00B47E86">
        <w:t xml:space="preserve">sentent </w:t>
      </w:r>
      <w:r>
        <w:t>un créneau économique qui, avec des approches de musées traditionnels, a des difficultés à se développer dans des régions industrielles</w:t>
      </w:r>
      <w:r w:rsidR="00B47E86">
        <w:t>.</w:t>
      </w:r>
      <w:r>
        <w:t xml:space="preserve"> L’intégration dans le projet du concept du Science Center a également comme objectif de développer de façon intuitive l’intérêt des jeunes pour </w:t>
      </w:r>
      <w:r>
        <w:lastRenderedPageBreak/>
        <w:t xml:space="preserve">la technologie, la mécanique, les métiers de transformation dont le savoir-faire commence à faire gravement défaut dans </w:t>
      </w:r>
      <w:r w:rsidR="00B47E86">
        <w:t>l’industrie</w:t>
      </w:r>
      <w:r>
        <w:t xml:space="preserve">. A noter encore que si les «Science Centers » analysés </w:t>
      </w:r>
      <w:r w:rsidR="00B47E86">
        <w:t>en</w:t>
      </w:r>
      <w:r>
        <w:t xml:space="preserve"> détail dans nos études existent </w:t>
      </w:r>
      <w:r w:rsidR="00B47E86">
        <w:rPr>
          <w:rFonts w:ascii="Arial" w:hAnsi="Arial" w:cs="Arial"/>
        </w:rPr>
        <w:t>é</w:t>
      </w:r>
      <w:r w:rsidR="00B47E86">
        <w:t>videmment d</w:t>
      </w:r>
      <w:r w:rsidR="00B47E86">
        <w:rPr>
          <w:rFonts w:ascii="Arial" w:hAnsi="Arial" w:cs="Arial"/>
        </w:rPr>
        <w:t>é</w:t>
      </w:r>
      <w:r w:rsidR="00B47E86">
        <w:t>j</w:t>
      </w:r>
      <w:r w:rsidR="00B47E86">
        <w:rPr>
          <w:rFonts w:ascii="Arial" w:hAnsi="Arial" w:cs="Arial"/>
        </w:rPr>
        <w:t>à</w:t>
      </w:r>
      <w:r w:rsidR="00B47E86">
        <w:t xml:space="preserve"> </w:t>
      </w:r>
      <w:r>
        <w:t>à l’étranger</w:t>
      </w:r>
      <w:r w:rsidR="00B47E86">
        <w:t xml:space="preserve"> : </w:t>
      </w:r>
      <w:r>
        <w:t xml:space="preserve">la particularité de notre projet est l’intégration de l’aspect culturel/ patrimoine industriel </w:t>
      </w:r>
      <w:r w:rsidR="00B47E86">
        <w:t xml:space="preserve">dans </w:t>
      </w:r>
      <w:r>
        <w:t xml:space="preserve">le concept du « Science Center «, unique en son genre. </w:t>
      </w:r>
    </w:p>
    <w:p w14:paraId="10B49043" w14:textId="643D76CA" w:rsidR="00524FA2" w:rsidRDefault="00524FA2" w:rsidP="00524FA2">
      <w:r>
        <w:t xml:space="preserve">Dans notre </w:t>
      </w:r>
      <w:r w:rsidR="00175212">
        <w:t xml:space="preserve">Etude </w:t>
      </w:r>
      <w:r>
        <w:t xml:space="preserve">de </w:t>
      </w:r>
      <w:r w:rsidR="00175212">
        <w:t xml:space="preserve">Marché </w:t>
      </w:r>
      <w:r>
        <w:t xml:space="preserve">nous </w:t>
      </w:r>
      <w:r w:rsidR="00E800F3">
        <w:t>allons évaluer</w:t>
      </w:r>
      <w:r>
        <w:t xml:space="preserve"> </w:t>
      </w:r>
      <w:r w:rsidR="00E800F3">
        <w:t xml:space="preserve">la </w:t>
      </w:r>
      <w:r w:rsidR="00ED6DCE">
        <w:t>f</w:t>
      </w:r>
      <w:r w:rsidR="00E800F3">
        <w:t>aisabilité du Projet du Luxembourg Science Center</w:t>
      </w:r>
      <w:r>
        <w:t xml:space="preserve"> pour Differdange. Afin de répondre à notre questionnement nous allons dans un premier temps analyser </w:t>
      </w:r>
      <w:r w:rsidR="00E800F3">
        <w:t>les</w:t>
      </w:r>
      <w:r>
        <w:t xml:space="preserve"> « Science Centers », </w:t>
      </w:r>
      <w:r w:rsidR="00B47E86">
        <w:t>pour</w:t>
      </w:r>
      <w:r>
        <w:t xml:space="preserve"> mieux </w:t>
      </w:r>
      <w:r w:rsidR="00E800F3">
        <w:t>appréhender</w:t>
      </w:r>
      <w:r>
        <w:t xml:space="preserve"> le</w:t>
      </w:r>
      <w:r w:rsidR="00E800F3">
        <w:t xml:space="preserve"> produit</w:t>
      </w:r>
      <w:r>
        <w:t xml:space="preserve">. </w:t>
      </w:r>
    </w:p>
    <w:p w14:paraId="7A0F1814" w14:textId="28663AA8" w:rsidR="00524FA2" w:rsidRDefault="00524FA2" w:rsidP="00524FA2">
      <w:r>
        <w:t xml:space="preserve">Dans une deuxième partie, nous nous penchons sur le cas </w:t>
      </w:r>
      <w:r w:rsidR="00B47E86">
        <w:t xml:space="preserve">du </w:t>
      </w:r>
      <w:r>
        <w:t xml:space="preserve">Technorama en Suisse, </w:t>
      </w:r>
      <w:r w:rsidR="00E800F3">
        <w:t>ce</w:t>
      </w:r>
      <w:r w:rsidR="00B47E86">
        <w:t xml:space="preserve"> </w:t>
      </w:r>
      <w:r>
        <w:t xml:space="preserve">« Science Center » </w:t>
      </w:r>
      <w:r w:rsidR="00B47E86">
        <w:t xml:space="preserve">qui est </w:t>
      </w:r>
      <w:r w:rsidR="00E800F3">
        <w:t>un modèle de réussite pour la ville de Winterthur</w:t>
      </w:r>
      <w:r w:rsidR="00B47E86">
        <w:t xml:space="preserve">, </w:t>
      </w:r>
      <w:r w:rsidR="00B47E86">
        <w:rPr>
          <w:rFonts w:ascii="Arial" w:hAnsi="Arial" w:cs="Arial"/>
        </w:rPr>
        <w:t>é</w:t>
      </w:r>
      <w:r w:rsidR="00B47E86">
        <w:t xml:space="preserve">tant tout </w:t>
      </w:r>
      <w:r w:rsidR="00B47E86">
        <w:rPr>
          <w:rFonts w:ascii="Arial" w:hAnsi="Arial" w:cs="Arial"/>
        </w:rPr>
        <w:t>à</w:t>
      </w:r>
      <w:r w:rsidR="00E800F3">
        <w:t xml:space="preserve"> </w:t>
      </w:r>
      <w:r w:rsidR="00B47E86">
        <w:t xml:space="preserve">fait </w:t>
      </w:r>
      <w:r w:rsidR="00E800F3">
        <w:t xml:space="preserve">comparable au Projet </w:t>
      </w:r>
      <w:r>
        <w:t>en</w:t>
      </w:r>
      <w:r w:rsidR="00B47E86">
        <w:t>visag</w:t>
      </w:r>
      <w:r w:rsidR="00B47E86">
        <w:rPr>
          <w:rFonts w:ascii="Arial" w:hAnsi="Arial" w:cs="Arial"/>
        </w:rPr>
        <w:t>é</w:t>
      </w:r>
      <w:r>
        <w:t xml:space="preserve"> pour Differdange. </w:t>
      </w:r>
    </w:p>
    <w:p w14:paraId="4E97B545" w14:textId="1A148960" w:rsidR="00B47E86" w:rsidRDefault="00175212" w:rsidP="00524FA2">
      <w:r>
        <w:t xml:space="preserve">Afin </w:t>
      </w:r>
      <w:r w:rsidR="00524FA2">
        <w:t>de déterminer si oui ou non cette zo</w:t>
      </w:r>
      <w:r w:rsidR="00E800F3">
        <w:t>ne géographi</w:t>
      </w:r>
      <w:r w:rsidR="00B47E86">
        <w:t>qu</w:t>
      </w:r>
      <w:r w:rsidR="00E800F3">
        <w:t>e peut répondre</w:t>
      </w:r>
      <w:r w:rsidR="000B1483">
        <w:t xml:space="preserve">, en termes d’offre </w:t>
      </w:r>
      <w:r w:rsidR="00B47E86">
        <w:t xml:space="preserve">et de </w:t>
      </w:r>
      <w:r w:rsidR="000B1483">
        <w:t>demande</w:t>
      </w:r>
      <w:r w:rsidR="00524FA2">
        <w:t>.</w:t>
      </w:r>
      <w:r>
        <w:t xml:space="preserve"> </w:t>
      </w:r>
      <w:ins w:id="90" w:author="Nicholas Didier" w:date="2013-11-19T11:07:00Z">
        <w:r w:rsidR="00D016F1">
          <w:t xml:space="preserve">Au </w:t>
        </w:r>
      </w:ins>
      <w:r>
        <w:t>besoin,</w:t>
      </w:r>
      <w:r w:rsidR="00524FA2">
        <w:t xml:space="preserve"> </w:t>
      </w:r>
      <w:r>
        <w:t xml:space="preserve">nous analysons la zone de chalandise du Science Center dans la troisième </w:t>
      </w:r>
      <w:ins w:id="91" w:author="Nicholas Didier" w:date="2013-11-19T11:07:00Z">
        <w:r w:rsidR="00D016F1">
          <w:t>partie</w:t>
        </w:r>
      </w:ins>
      <w:ins w:id="92" w:author="Jean Calmes" w:date="2013-11-10T22:09:00Z">
        <w:r w:rsidR="00031881">
          <w:t>.</w:t>
        </w:r>
      </w:ins>
    </w:p>
    <w:p w14:paraId="301BAAE2" w14:textId="2236EEF3" w:rsidR="00524FA2" w:rsidRDefault="00B47E86" w:rsidP="00524FA2">
      <w:r>
        <w:t>La</w:t>
      </w:r>
      <w:r w:rsidR="00524FA2">
        <w:t xml:space="preserve"> quatrième </w:t>
      </w:r>
      <w:r>
        <w:t xml:space="preserve">partie se concentre sur </w:t>
      </w:r>
      <w:r w:rsidR="00E800F3">
        <w:t>la dimension touristique</w:t>
      </w:r>
      <w:r w:rsidR="00524FA2">
        <w:t xml:space="preserve"> au </w:t>
      </w:r>
      <w:r w:rsidR="000B1483">
        <w:t>Luxembourg et dans les alentours</w:t>
      </w:r>
      <w:r w:rsidR="00524FA2">
        <w:t xml:space="preserve"> afin de détermin</w:t>
      </w:r>
      <w:r w:rsidR="000B1483">
        <w:t>er si la capacité d’accueil et l</w:t>
      </w:r>
      <w:r w:rsidR="00524FA2">
        <w:t xml:space="preserve">es flux touristiques </w:t>
      </w:r>
      <w:r w:rsidR="00E800F3">
        <w:t>sont</w:t>
      </w:r>
      <w:r w:rsidR="00524FA2">
        <w:t xml:space="preserve"> favorable</w:t>
      </w:r>
      <w:r w:rsidR="00E800F3">
        <w:t>s</w:t>
      </w:r>
      <w:r w:rsidR="00524FA2">
        <w:t xml:space="preserve"> au </w:t>
      </w:r>
      <w:r>
        <w:t>Projet</w:t>
      </w:r>
      <w:r w:rsidR="00524FA2">
        <w:t xml:space="preserve">. </w:t>
      </w:r>
    </w:p>
    <w:p w14:paraId="30775E12" w14:textId="20E6EC70" w:rsidR="00524FA2" w:rsidRPr="00A1269A" w:rsidRDefault="00524FA2" w:rsidP="00524FA2">
      <w:r>
        <w:t>En</w:t>
      </w:r>
      <w:r w:rsidR="00B47E86">
        <w:t>fin, la derni</w:t>
      </w:r>
      <w:r w:rsidR="00B47E86">
        <w:rPr>
          <w:rFonts w:ascii="Arial" w:hAnsi="Arial" w:cs="Arial"/>
        </w:rPr>
        <w:t>è</w:t>
      </w:r>
      <w:r w:rsidR="00B47E86">
        <w:t xml:space="preserve">re </w:t>
      </w:r>
      <w:r>
        <w:t xml:space="preserve">partie </w:t>
      </w:r>
      <w:r w:rsidR="00B47E86">
        <w:t xml:space="preserve">analysera </w:t>
      </w:r>
      <w:r>
        <w:t>l’offre touristique existant</w:t>
      </w:r>
      <w:r w:rsidR="000B1483">
        <w:t>e</w:t>
      </w:r>
      <w:r>
        <w:t xml:space="preserve"> au Luxembourg </w:t>
      </w:r>
      <w:r w:rsidR="00B47E86">
        <w:t>en relation avec</w:t>
      </w:r>
      <w:r w:rsidR="000B1483">
        <w:t xml:space="preserve"> </w:t>
      </w:r>
      <w:r w:rsidR="00B47E86">
        <w:t>le Projet</w:t>
      </w:r>
      <w:r w:rsidR="000B1483">
        <w:t xml:space="preserve">. Dans </w:t>
      </w:r>
      <w:r w:rsidR="00B47E86">
        <w:t>cette cinqui</w:t>
      </w:r>
      <w:r w:rsidR="00B47E86">
        <w:rPr>
          <w:rFonts w:ascii="Arial" w:hAnsi="Arial" w:cs="Arial"/>
        </w:rPr>
        <w:t>è</w:t>
      </w:r>
      <w:r w:rsidR="00B47E86">
        <w:t xml:space="preserve">me </w:t>
      </w:r>
      <w:r w:rsidR="000B1483">
        <w:t xml:space="preserve">partie, nous tirons </w:t>
      </w:r>
      <w:ins w:id="93" w:author="Nicholas Didier" w:date="2013-11-19T11:08:00Z">
        <w:r w:rsidR="00D016F1">
          <w:rPr>
            <w:rFonts w:ascii="Arial" w:hAnsi="Arial" w:cs="Arial"/>
          </w:rPr>
          <w:t>é</w:t>
        </w:r>
      </w:ins>
      <w:r w:rsidR="00B47E86">
        <w:t xml:space="preserve">galement </w:t>
      </w:r>
      <w:r w:rsidR="000B1483">
        <w:t>les conclusions des différents points analytiques précédents</w:t>
      </w:r>
      <w:r w:rsidR="00B47E86">
        <w:t xml:space="preserve">. </w:t>
      </w:r>
      <w:r w:rsidR="000B1483">
        <w:t xml:space="preserve"> </w:t>
      </w:r>
    </w:p>
    <w:p w14:paraId="6E609454" w14:textId="77777777" w:rsidR="006321E6" w:rsidRPr="00A1269A" w:rsidRDefault="006321E6" w:rsidP="00A1269A">
      <w:pPr>
        <w:ind w:firstLine="360"/>
      </w:pPr>
    </w:p>
    <w:p w14:paraId="0A2758C6" w14:textId="77777777" w:rsidR="00A1269A" w:rsidRDefault="00A1269A">
      <w:pPr>
        <w:spacing w:line="480" w:lineRule="auto"/>
        <w:ind w:firstLine="360"/>
        <w:jc w:val="left"/>
      </w:pPr>
      <w:r>
        <w:br w:type="page"/>
      </w:r>
    </w:p>
    <w:p w14:paraId="228559F5" w14:textId="77777777" w:rsidR="00F06014" w:rsidRDefault="00F06014" w:rsidP="00A1269A">
      <w:pPr>
        <w:pStyle w:val="Heading1"/>
        <w:numPr>
          <w:ilvl w:val="0"/>
          <w:numId w:val="1"/>
        </w:numPr>
      </w:pPr>
      <w:bookmarkStart w:id="94" w:name="_Toc245615655"/>
      <w:r>
        <w:lastRenderedPageBreak/>
        <w:t>Les Musées interactifs – « Science Center »</w:t>
      </w:r>
      <w:bookmarkEnd w:id="94"/>
    </w:p>
    <w:p w14:paraId="70D8BE0E" w14:textId="77777777" w:rsidR="00E254DE" w:rsidRDefault="00E254DE" w:rsidP="00E254DE">
      <w:pPr>
        <w:pStyle w:val="Heading2"/>
      </w:pPr>
      <w:bookmarkStart w:id="95" w:name="_Toc245615656"/>
      <w:r>
        <w:t xml:space="preserve">2.1. </w:t>
      </w:r>
      <w:r w:rsidR="005A7503">
        <w:t>Aperçu historique et é</w:t>
      </w:r>
      <w:r>
        <w:t>léments de cadrage</w:t>
      </w:r>
      <w:bookmarkEnd w:id="95"/>
    </w:p>
    <w:p w14:paraId="460005D0" w14:textId="6384BF8C" w:rsidR="00E254DE" w:rsidRDefault="006618FD" w:rsidP="00F06014">
      <w:r>
        <w:t>Actuellement, i</w:t>
      </w:r>
      <w:r w:rsidR="00EE51B3">
        <w:t>l n’existe pas de réelle définition scientifique pour les musées interactifs ou de 3</w:t>
      </w:r>
      <w:r w:rsidR="00EE51B3" w:rsidRPr="00EE51B3">
        <w:rPr>
          <w:vertAlign w:val="superscript"/>
        </w:rPr>
        <w:t>e</w:t>
      </w:r>
      <w:r w:rsidR="005A7503">
        <w:t xml:space="preserve"> génération</w:t>
      </w:r>
      <w:r w:rsidR="00585335">
        <w:t xml:space="preserve"> ; </w:t>
      </w:r>
      <w:r w:rsidR="005A7503">
        <w:t xml:space="preserve">ce </w:t>
      </w:r>
      <w:r w:rsidR="005A7503" w:rsidRPr="005A7503">
        <w:t>sont des musées consacrés principalement aux sciences et aux tec</w:t>
      </w:r>
      <w:r w:rsidR="00AC5B9E">
        <w:t>hniques, à distinguer des muséum</w:t>
      </w:r>
      <w:r w:rsidR="005A7503" w:rsidRPr="005A7503">
        <w:t>s plus particulièrement consacrés à l'histoire naturelle. Historiquement, ils présentent des collections fixes d'œuvres ou d'objets liés à la géologie ou encore à l'industrie. La tendance actuelle des musées modernes est d'élargir les sujets et de proposer de nombreuses expériences didactiques ou interactives. La plupart de ces centres modern</w:t>
      </w:r>
      <w:r>
        <w:t>es sont des lieux de découverte</w:t>
      </w:r>
      <w:r w:rsidR="005A7503" w:rsidRPr="005A7503">
        <w:t xml:space="preserve"> dans lesquels la technologie prend une place de plus en plus grande.</w:t>
      </w:r>
      <w:r w:rsidR="005A7503">
        <w:t xml:space="preserve"> </w:t>
      </w:r>
      <w:r w:rsidR="00EE51B3">
        <w:t xml:space="preserve">Le concept général consiste à exposer la science sous une forme ludique et de faire vivre l’expérience </w:t>
      </w:r>
      <w:r w:rsidR="000E2484">
        <w:t xml:space="preserve">scientifique </w:t>
      </w:r>
      <w:r w:rsidR="00EE51B3">
        <w:t>au visiteur à travers des stations d’expérimentation</w:t>
      </w:r>
      <w:r w:rsidR="0066136A">
        <w:t>, de films ou autre forme.</w:t>
      </w:r>
    </w:p>
    <w:p w14:paraId="09EBD79B" w14:textId="77777777" w:rsidR="005A7503" w:rsidRDefault="005A7503" w:rsidP="005A7503">
      <w:r>
        <w:t>Dès le début de la Renaissance, beaucoup d'aristocrates collectionnaient les curiosités pour distraire leurs amis. Les Universités et particulièrement les facultés de médecine entretenaient également des collections de spécimens pour leurs étudiants. Ces collections sont les prédécesseurs des musées d'histoire naturelle modernes. Le musée de l'université d'Utrecht, entre autres, continue de présenter une importante collection de raretés animales et humaines du XVIIIe siècle dans leur arrangement d'origine.</w:t>
      </w:r>
    </w:p>
    <w:p w14:paraId="37BAFD05" w14:textId="218495A5" w:rsidR="005A7503" w:rsidRDefault="005A7503" w:rsidP="005A7503">
      <w:r>
        <w:t xml:space="preserve">Une autre étape importante dans la genèse des musées scientifiques fut la révolution industrielle, avec ses grandes expositions nationales destinées à prouver le succès commun de la science et de l'industrie. On peut citer par exemple </w:t>
      </w:r>
      <w:r w:rsidR="00B47E86">
        <w:t xml:space="preserve">le cas de </w:t>
      </w:r>
      <w:r>
        <w:t xml:space="preserve">l'exposition universelle du Crystal Palace (1851) qui donna finalement naissance au Science Museum de Londres. </w:t>
      </w:r>
    </w:p>
    <w:p w14:paraId="1B898D00" w14:textId="77777777" w:rsidR="005A7503" w:rsidRDefault="005A7503" w:rsidP="005A7503">
      <w:r>
        <w:t>Aux États-Unis de nombreuses sociétés d'histoire naturelle ont créé au début du XIXe siècle leurs collections qui depuis sont devenues des musées. On peut citer par exemple le musée de la Science de Boston, ouvert en 1864.</w:t>
      </w:r>
    </w:p>
    <w:p w14:paraId="06F2E6DC" w14:textId="24991800" w:rsidR="005A7503" w:rsidRDefault="005A7503" w:rsidP="005A7503">
      <w:r>
        <w:t xml:space="preserve">Le pionnier des musées scientifiques interactifs modernes semble avoir été le </w:t>
      </w:r>
      <w:r w:rsidR="006B60E6">
        <w:t>«</w:t>
      </w:r>
      <w:r>
        <w:t>Deutsches Museum</w:t>
      </w:r>
      <w:r w:rsidR="006B60E6">
        <w:t>»</w:t>
      </w:r>
      <w:r>
        <w:t xml:space="preserve"> de Munich au début du XXe siècle. Ce musée possédait des </w:t>
      </w:r>
      <w:r w:rsidR="008C02F5">
        <w:lastRenderedPageBreak/>
        <w:t>objets en mouvement</w:t>
      </w:r>
      <w:r>
        <w:t xml:space="preserve"> et encourageait les visiteurs à actionner les leviers et appuyer sur les boutons. Le concept a été ramené aux États-Unis par Julius Rosenwald, dirigeant de Sears, Roebuck and Company, qui a visité le </w:t>
      </w:r>
      <w:r w:rsidR="006B60E6">
        <w:t>« </w:t>
      </w:r>
      <w:r>
        <w:t>Deutsches Museum</w:t>
      </w:r>
      <w:r w:rsidR="006B60E6">
        <w:t> »</w:t>
      </w:r>
      <w:r>
        <w:t xml:space="preserve"> en 1911. L'expérience l'a tellement intéressé qu'il a construit un musée similaire à Chicago, le Museum of Science and Industry, ouvert graduellement entre 1933 et 1940.</w:t>
      </w:r>
    </w:p>
    <w:p w14:paraId="2F8F3FB1" w14:textId="38DEA4EA" w:rsidR="00F06014" w:rsidRDefault="00F06014" w:rsidP="005A7503">
      <w:r>
        <w:t xml:space="preserve">Les musées interactifs </w:t>
      </w:r>
      <w:r w:rsidR="005A7503">
        <w:t xml:space="preserve">comme nous les connaissons aujourd’hui </w:t>
      </w:r>
      <w:r>
        <w:t>existent un peu partout dans le monde et se sont surtout développés à partir des années 90’</w:t>
      </w:r>
      <w:r w:rsidR="00E254DE">
        <w:t xml:space="preserve">. Afin d’attirer plus de visiteurs et de rendre les musées classiques plus attractifs, </w:t>
      </w:r>
      <w:r w:rsidR="00561B13">
        <w:t>cette</w:t>
      </w:r>
      <w:r w:rsidR="00E254DE">
        <w:t xml:space="preserve"> nouve</w:t>
      </w:r>
      <w:r w:rsidR="00561B13">
        <w:t xml:space="preserve">lle forme de musée </w:t>
      </w:r>
      <w:r w:rsidR="005A7503">
        <w:t>n’a cessé de se développer et de se perfectionner</w:t>
      </w:r>
      <w:r w:rsidR="0008797A">
        <w:t xml:space="preserve"> au fil du temps</w:t>
      </w:r>
      <w:r w:rsidR="00E254DE">
        <w:t xml:space="preserve">. </w:t>
      </w:r>
      <w:r w:rsidR="0066136A">
        <w:t>Certains des musées se sont retransformés, comme par exemple aux Etats-Unis, le Musée de l’Industrie et de la Science</w:t>
      </w:r>
      <w:r w:rsidR="00A711B4">
        <w:t xml:space="preserve"> en Californie</w:t>
      </w:r>
      <w:r w:rsidR="0066136A">
        <w:t>, qui s’est développé en Science Center à partir de 1993</w:t>
      </w:r>
      <w:r w:rsidR="00A711B4">
        <w:t xml:space="preserve"> et a </w:t>
      </w:r>
      <w:r w:rsidR="00B40F1E">
        <w:t>rouvert</w:t>
      </w:r>
      <w:r w:rsidR="00A711B4">
        <w:t xml:space="preserve"> ses portes en 1998</w:t>
      </w:r>
      <w:r w:rsidR="0066136A">
        <w:t xml:space="preserve">. </w:t>
      </w:r>
      <w:r w:rsidR="00A711B4">
        <w:t xml:space="preserve">C’est </w:t>
      </w:r>
      <w:r w:rsidR="008C02F5">
        <w:t xml:space="preserve">un des </w:t>
      </w:r>
      <w:r w:rsidR="00A711B4">
        <w:t>exemple</w:t>
      </w:r>
      <w:r w:rsidR="008C02F5">
        <w:t>s</w:t>
      </w:r>
      <w:r w:rsidR="00A711B4">
        <w:t xml:space="preserve"> le</w:t>
      </w:r>
      <w:r w:rsidR="008C02F5">
        <w:t>s</w:t>
      </w:r>
      <w:r w:rsidR="00A711B4">
        <w:t xml:space="preserve"> plus parlant</w:t>
      </w:r>
      <w:r w:rsidR="008C02F5">
        <w:t>s</w:t>
      </w:r>
      <w:r w:rsidR="00A711B4">
        <w:t xml:space="preserve">, ce géant </w:t>
      </w:r>
      <w:r w:rsidR="00B40F1E">
        <w:t>(</w:t>
      </w:r>
      <w:r w:rsidR="00B47E86">
        <w:t xml:space="preserve">le </w:t>
      </w:r>
      <w:r w:rsidR="00B40F1E">
        <w:t xml:space="preserve">complexe </w:t>
      </w:r>
      <w:r w:rsidR="00B47E86">
        <w:t xml:space="preserve">couvre </w:t>
      </w:r>
      <w:r w:rsidR="00B40F1E">
        <w:t>de plus de 2 ha</w:t>
      </w:r>
      <w:r w:rsidR="00B47E86">
        <w:t xml:space="preserve"> !) </w:t>
      </w:r>
      <w:r w:rsidR="00A711B4">
        <w:t>accueille 1.5 millions de visiteurs</w:t>
      </w:r>
      <w:r w:rsidR="00B40F1E">
        <w:t xml:space="preserve"> par an. D</w:t>
      </w:r>
      <w:r w:rsidR="00A711B4">
        <w:t>es expositions temporaires</w:t>
      </w:r>
      <w:r w:rsidR="00B40F1E">
        <w:t xml:space="preserve"> (</w:t>
      </w:r>
      <w:r w:rsidR="006B60E6">
        <w:t xml:space="preserve">sur le thème de </w:t>
      </w:r>
      <w:r w:rsidR="00B40F1E">
        <w:t>Star Wars, momies, etc°),</w:t>
      </w:r>
      <w:r w:rsidR="00A711B4">
        <w:t xml:space="preserve"> </w:t>
      </w:r>
      <w:r w:rsidR="00B40F1E">
        <w:t xml:space="preserve">de nombreuses </w:t>
      </w:r>
      <w:r w:rsidR="00A711B4">
        <w:t>stations d’</w:t>
      </w:r>
      <w:r w:rsidR="00B40F1E">
        <w:t>expérimentation (gravité, électricité, etc.) font</w:t>
      </w:r>
      <w:r w:rsidR="00A711B4">
        <w:t xml:space="preserve"> le succès de ce musée. </w:t>
      </w:r>
      <w:r w:rsidR="00E254DE">
        <w:t>Ce</w:t>
      </w:r>
      <w:r w:rsidR="00A711B4">
        <w:t>ci n’est qu’un ex</w:t>
      </w:r>
      <w:r w:rsidR="00B40F1E">
        <w:t>e</w:t>
      </w:r>
      <w:r w:rsidR="00A711B4">
        <w:t xml:space="preserve">mple, </w:t>
      </w:r>
      <w:r w:rsidR="00B47E86">
        <w:t xml:space="preserve">comment </w:t>
      </w:r>
      <w:r w:rsidR="00A711B4">
        <w:t>le</w:t>
      </w:r>
      <w:r w:rsidR="00AC5B9E">
        <w:t>s Science Centers</w:t>
      </w:r>
      <w:r w:rsidR="00E254DE">
        <w:t xml:space="preserve"> ont </w:t>
      </w:r>
      <w:r w:rsidR="00B47E86">
        <w:rPr>
          <w:rFonts w:ascii="Arial" w:hAnsi="Arial" w:cs="Arial"/>
        </w:rPr>
        <w:t>é</w:t>
      </w:r>
      <w:r w:rsidR="00B47E86">
        <w:t>volu</w:t>
      </w:r>
      <w:r w:rsidR="00B47E86">
        <w:rPr>
          <w:rFonts w:ascii="Arial" w:hAnsi="Arial" w:cs="Arial"/>
        </w:rPr>
        <w:t>é</w:t>
      </w:r>
      <w:r w:rsidR="00E254DE">
        <w:t xml:space="preserve"> et se sont adaptés au fil du temps</w:t>
      </w:r>
      <w:r w:rsidR="00B47E86">
        <w:t xml:space="preserve">. D’autres </w:t>
      </w:r>
      <w:r w:rsidR="0008797A">
        <w:t>centres comme le Nemo Science Center d’Amsterdam ou Technopolis à Maline</w:t>
      </w:r>
      <w:r w:rsidR="006B60E6">
        <w:t>s</w:t>
      </w:r>
      <w:r w:rsidR="0008797A">
        <w:t xml:space="preserve"> (</w:t>
      </w:r>
      <w:r w:rsidR="00B47E86">
        <w:t xml:space="preserve">Mechelen) </w:t>
      </w:r>
      <w:r w:rsidR="0008797A">
        <w:t xml:space="preserve">pour </w:t>
      </w:r>
      <w:r w:rsidR="00B47E86">
        <w:t xml:space="preserve">ne </w:t>
      </w:r>
      <w:r w:rsidR="0008797A">
        <w:t xml:space="preserve">citer que </w:t>
      </w:r>
      <w:r w:rsidR="00B47E86">
        <w:t xml:space="preserve">ces </w:t>
      </w:r>
      <w:r w:rsidR="0008797A">
        <w:t>deux</w:t>
      </w:r>
      <w:r w:rsidR="00B47E86">
        <w:t xml:space="preserve">, </w:t>
      </w:r>
      <w:r w:rsidR="0008797A">
        <w:t>ont été entièrement crées</w:t>
      </w:r>
      <w:r w:rsidR="00B47E86">
        <w:t xml:space="preserve"> du n</w:t>
      </w:r>
      <w:r w:rsidR="00B47E86">
        <w:rPr>
          <w:rFonts w:ascii="Arial" w:hAnsi="Arial" w:cs="Arial"/>
        </w:rPr>
        <w:t>é</w:t>
      </w:r>
      <w:r w:rsidR="00B47E86">
        <w:t>ant</w:t>
      </w:r>
      <w:r w:rsidR="0008797A">
        <w:t xml:space="preserve">, sans avoir </w:t>
      </w:r>
      <w:r w:rsidR="00B47E86">
        <w:t>eu un quelconque pass</w:t>
      </w:r>
      <w:r w:rsidR="00B47E86">
        <w:rPr>
          <w:rFonts w:ascii="Arial" w:hAnsi="Arial" w:cs="Arial"/>
        </w:rPr>
        <w:t>é</w:t>
      </w:r>
      <w:r w:rsidR="00B47E86">
        <w:t xml:space="preserve"> </w:t>
      </w:r>
      <w:r w:rsidR="0008797A">
        <w:t>musé</w:t>
      </w:r>
      <w:r w:rsidR="00B47E86">
        <w:t>al.</w:t>
      </w:r>
      <w:r w:rsidR="0008797A">
        <w:t xml:space="preserve"> Il est manifeste que ce genre de musée interactif, qu’il se soit créé </w:t>
      </w:r>
      <w:r w:rsidR="00863AE2">
        <w:t>du n</w:t>
      </w:r>
      <w:r w:rsidR="00863AE2">
        <w:rPr>
          <w:rFonts w:ascii="Arial" w:hAnsi="Arial" w:cs="Arial"/>
        </w:rPr>
        <w:t>é</w:t>
      </w:r>
      <w:r w:rsidR="00863AE2">
        <w:t>ant</w:t>
      </w:r>
      <w:r w:rsidR="0008797A">
        <w:t xml:space="preserve"> ou transformé à partir d’un musée plus classique existant, a vu le jour </w:t>
      </w:r>
      <w:r w:rsidR="00E254DE">
        <w:t xml:space="preserve">afin de répondre à </w:t>
      </w:r>
      <w:r w:rsidR="00D51344">
        <w:t>une</w:t>
      </w:r>
      <w:r w:rsidR="00E254DE">
        <w:t xml:space="preserve"> demande des consommateurs</w:t>
      </w:r>
      <w:r w:rsidR="00A711B4">
        <w:t xml:space="preserve"> et </w:t>
      </w:r>
      <w:r w:rsidR="00863AE2">
        <w:t>c’est de là que r</w:t>
      </w:r>
      <w:r w:rsidR="00863AE2">
        <w:rPr>
          <w:rFonts w:ascii="Arial" w:hAnsi="Arial" w:cs="Arial"/>
        </w:rPr>
        <w:t>é</w:t>
      </w:r>
      <w:r w:rsidR="00863AE2">
        <w:t xml:space="preserve">sulte leur </w:t>
      </w:r>
      <w:r w:rsidR="00A711B4">
        <w:t>succès</w:t>
      </w:r>
      <w:r w:rsidR="00E254DE">
        <w:t xml:space="preserve">. </w:t>
      </w:r>
      <w:sdt>
        <w:sdtPr>
          <w:id w:val="-33124766"/>
          <w:citation/>
        </w:sdtPr>
        <w:sdtContent>
          <w:r w:rsidR="00E254DE">
            <w:fldChar w:fldCharType="begin"/>
          </w:r>
          <w:r w:rsidR="00E254DE">
            <w:instrText xml:space="preserve"> CITATION Per00 \l 5132 </w:instrText>
          </w:r>
          <w:r w:rsidR="00E254DE">
            <w:fldChar w:fldCharType="separate"/>
          </w:r>
          <w:r w:rsidR="00A139AC">
            <w:rPr>
              <w:noProof/>
            </w:rPr>
            <w:t>(Persson, 2000)</w:t>
          </w:r>
          <w:r w:rsidR="00E254DE">
            <w:fldChar w:fldCharType="end"/>
          </w:r>
        </w:sdtContent>
      </w:sdt>
      <w:r w:rsidR="000D7B6D">
        <w:t>.</w:t>
      </w:r>
    </w:p>
    <w:p w14:paraId="258B44DD" w14:textId="77777777" w:rsidR="0008797A" w:rsidRDefault="0008797A" w:rsidP="0008797A">
      <w:pPr>
        <w:pStyle w:val="Heading2"/>
      </w:pPr>
      <w:bookmarkStart w:id="96" w:name="_Toc245615657"/>
      <w:r>
        <w:t>2.2. Le concept des Science Centers</w:t>
      </w:r>
      <w:bookmarkEnd w:id="96"/>
    </w:p>
    <w:p w14:paraId="6ADDAAC6" w14:textId="783193A6" w:rsidR="0008797A" w:rsidRDefault="00863AE2" w:rsidP="0008797A">
      <w:r>
        <w:t xml:space="preserve">Par l’analyse </w:t>
      </w:r>
      <w:r w:rsidR="0008797A">
        <w:t>des concepts des différents Science Centers (en Europe et aux Etats-Unis) au regard de leur profil sur internet,</w:t>
      </w:r>
      <w:r w:rsidR="0008797A" w:rsidRPr="00281EE1">
        <w:t xml:space="preserve"> </w:t>
      </w:r>
      <w:r>
        <w:t>la presse</w:t>
      </w:r>
      <w:r w:rsidR="0008797A">
        <w:t xml:space="preserve">, </w:t>
      </w:r>
      <w:r>
        <w:t xml:space="preserve">les </w:t>
      </w:r>
      <w:r w:rsidR="0008797A">
        <w:t>affiches et leur communication en général ainsi que leur mission et objectifs, nous constatons que les centres affichent sans exception la volonté de faire connaître la science sous une forme ludique au plus grand nombre de visiteurs.</w:t>
      </w:r>
      <w:r w:rsidR="001B499A">
        <w:t xml:space="preserve"> « La science pour tous » est le mot d’ordre, apprendre en s’amusant</w:t>
      </w:r>
      <w:r w:rsidR="00D81886">
        <w:t xml:space="preserve"> et ceci à tous les </w:t>
      </w:r>
      <w:r w:rsidR="008C2A59">
        <w:t>âges</w:t>
      </w:r>
      <w:r w:rsidR="001B499A">
        <w:t>.</w:t>
      </w:r>
      <w:r w:rsidR="008C2A59">
        <w:t xml:space="preserve"> </w:t>
      </w:r>
      <w:r w:rsidR="00EB6733">
        <w:t>La science peut être amusante, magique et étonnante, c’est l’objectif que se fixent les Science Centers.</w:t>
      </w:r>
    </w:p>
    <w:p w14:paraId="54ED5BA0" w14:textId="5F7EA3D7" w:rsidR="0008797A" w:rsidRDefault="0008797A" w:rsidP="00EB6733">
      <w:r>
        <w:lastRenderedPageBreak/>
        <w:t>Le volet éducatif comporte une partie essentielle de</w:t>
      </w:r>
      <w:r w:rsidR="00863AE2">
        <w:t xml:space="preserve"> ce</w:t>
      </w:r>
      <w:r>
        <w:t xml:space="preserve">s centres et </w:t>
      </w:r>
      <w:r w:rsidR="008C2A59">
        <w:t>la majorité</w:t>
      </w:r>
      <w:r w:rsidR="008861F4">
        <w:t xml:space="preserve"> </w:t>
      </w:r>
      <w:r w:rsidR="00863AE2">
        <w:t xml:space="preserve">d’entre eux </w:t>
      </w:r>
      <w:r w:rsidR="008861F4">
        <w:t>collabore</w:t>
      </w:r>
      <w:r>
        <w:t xml:space="preserve"> avec l’enseignement à plusieurs niveaux.</w:t>
      </w:r>
      <w:r w:rsidR="00B166E3">
        <w:t xml:space="preserve"> Outre les stations d’expérimentations et le musée en lui-même, </w:t>
      </w:r>
      <w:r w:rsidR="00863AE2">
        <w:t>ils</w:t>
      </w:r>
      <w:r w:rsidR="00B166E3">
        <w:t xml:space="preserve"> proposent des cours en laboratoire sur différents thèmes, des démonstrations et travaux pratiques qui sont adapté</w:t>
      </w:r>
      <w:r w:rsidR="003579E7">
        <w:t>s à tous les niveaux scolaires.</w:t>
      </w:r>
      <w:r>
        <w:t xml:space="preserve"> </w:t>
      </w:r>
      <w:r w:rsidR="00EB6733">
        <w:t>Les musées peuvent en effet être une alternative ludique à la salle de classe et les stations d’expérimentation permettent aux enfants de réellement vivre la science et de la comprendre plus facilement à travers la pratique</w:t>
      </w:r>
      <w:r w:rsidR="00EB6733" w:rsidRPr="00ED3EA4">
        <w:t xml:space="preserve"> </w:t>
      </w:r>
      <w:sdt>
        <w:sdtPr>
          <w:id w:val="-1103878944"/>
          <w:citation/>
        </w:sdtPr>
        <w:sdtContent>
          <w:r w:rsidR="00EB6733">
            <w:fldChar w:fldCharType="begin"/>
          </w:r>
          <w:r w:rsidR="00EB6733">
            <w:instrText xml:space="preserve">CITATION Sem90 \l 5132 </w:instrText>
          </w:r>
          <w:r w:rsidR="00EB6733">
            <w:fldChar w:fldCharType="separate"/>
          </w:r>
          <w:r w:rsidR="00A139AC">
            <w:rPr>
              <w:noProof/>
            </w:rPr>
            <w:t>(Robert, 1990)</w:t>
          </w:r>
          <w:r w:rsidR="00EB6733">
            <w:fldChar w:fldCharType="end"/>
          </w:r>
        </w:sdtContent>
      </w:sdt>
      <w:r w:rsidR="00EB6733">
        <w:t>. D’ailleurs il existe des études sur l’intérêt pédagogique des expériences proposées dans les musées et l’influence positive sur l’apprentissage des élèves.</w:t>
      </w:r>
      <w:sdt>
        <w:sdtPr>
          <w:id w:val="362102299"/>
          <w:citation/>
        </w:sdtPr>
        <w:sdtContent>
          <w:r w:rsidR="00EB6733">
            <w:fldChar w:fldCharType="begin"/>
          </w:r>
          <w:r w:rsidR="00EB6733">
            <w:instrText xml:space="preserve">CITATION All44 \l 5132 </w:instrText>
          </w:r>
          <w:r w:rsidR="00EB6733">
            <w:fldChar w:fldCharType="separate"/>
          </w:r>
          <w:r w:rsidR="00A139AC">
            <w:rPr>
              <w:noProof/>
            </w:rPr>
            <w:t xml:space="preserve"> (Allen, 2004)</w:t>
          </w:r>
          <w:r w:rsidR="00EB6733">
            <w:fldChar w:fldCharType="end"/>
          </w:r>
        </w:sdtContent>
      </w:sdt>
      <w:r w:rsidR="00EB6733">
        <w:t xml:space="preserve">. Les expériences vécues et le droit de toucher favorisent la curiosité des enfants et aident à la compréhension des phénomènes </w:t>
      </w:r>
      <w:sdt>
        <w:sdtPr>
          <w:id w:val="686495115"/>
          <w:citation/>
        </w:sdtPr>
        <w:sdtContent>
          <w:r w:rsidR="001B499A">
            <w:fldChar w:fldCharType="begin"/>
          </w:r>
          <w:r w:rsidR="001B499A" w:rsidRPr="00E800F3">
            <w:rPr>
              <w:lang w:val="fr-FR"/>
            </w:rPr>
            <w:instrText xml:space="preserve"> CITATION Fal05 \l 1031 </w:instrText>
          </w:r>
          <w:r w:rsidR="001B499A">
            <w:fldChar w:fldCharType="separate"/>
          </w:r>
          <w:r w:rsidR="00A139AC" w:rsidRPr="00A139AC">
            <w:rPr>
              <w:noProof/>
              <w:lang w:val="fr-FR"/>
            </w:rPr>
            <w:t>(Falk &amp; Stroksdieck, 2005)</w:t>
          </w:r>
          <w:r w:rsidR="001B499A">
            <w:fldChar w:fldCharType="end"/>
          </w:r>
        </w:sdtContent>
      </w:sdt>
      <w:r w:rsidR="00D81886">
        <w:t xml:space="preserve">. Sur </w:t>
      </w:r>
      <w:r w:rsidR="00863AE2">
        <w:t>I</w:t>
      </w:r>
      <w:r w:rsidR="00D81886">
        <w:t>nternet, les Science Centers comme Technopolis à M</w:t>
      </w:r>
      <w:r w:rsidR="00D51344">
        <w:t>alines</w:t>
      </w:r>
      <w:r w:rsidR="00D81886">
        <w:t xml:space="preserve">, Heureka à Vantaa, pour </w:t>
      </w:r>
      <w:r w:rsidR="00863AE2">
        <w:t xml:space="preserve">ne </w:t>
      </w:r>
      <w:r w:rsidR="00D81886">
        <w:t xml:space="preserve">mentionner que </w:t>
      </w:r>
      <w:r w:rsidR="00863AE2">
        <w:t>ces derniers</w:t>
      </w:r>
      <w:r w:rsidR="00D81886">
        <w:t xml:space="preserve">, ont une rubrique spécifique dédiée aux écoles, où les enseignants peuvent retrouver des informations utiles et organiser leur visite en fonction du niveau des élèves de la classe. Il est évident que du point de vue éducatif les centres présentent un intérêt pour les </w:t>
      </w:r>
      <w:r w:rsidR="00863AE2">
        <w:t xml:space="preserve">enseignants et les </w:t>
      </w:r>
      <w:r w:rsidR="00863AE2">
        <w:rPr>
          <w:rFonts w:ascii="Arial" w:hAnsi="Arial" w:cs="Arial"/>
        </w:rPr>
        <w:t>é</w:t>
      </w:r>
      <w:r w:rsidR="00863AE2">
        <w:t>l</w:t>
      </w:r>
      <w:r w:rsidR="00863AE2">
        <w:rPr>
          <w:rFonts w:ascii="Arial" w:hAnsi="Arial" w:cs="Arial"/>
        </w:rPr>
        <w:t>è</w:t>
      </w:r>
      <w:r w:rsidR="00863AE2">
        <w:t>ves qui</w:t>
      </w:r>
      <w:r w:rsidR="00D81886">
        <w:t xml:space="preserve"> viennent compléter de façon lud</w:t>
      </w:r>
      <w:r w:rsidR="008C2A59">
        <w:t xml:space="preserve">ique les cours théoriques de </w:t>
      </w:r>
      <w:r w:rsidR="00D81886">
        <w:t>science.</w:t>
      </w:r>
    </w:p>
    <w:p w14:paraId="30E0DFF8" w14:textId="60B28D62" w:rsidR="004D1A58" w:rsidRDefault="00EB6733" w:rsidP="0008797A">
      <w:r>
        <w:t>Les familles sont également au centre des musées interactifs, l</w:t>
      </w:r>
      <w:r w:rsidR="008861F4">
        <w:t>es Science Centers s’affichent volontairement comme attraction pour toute la famille</w:t>
      </w:r>
      <w:r>
        <w:t xml:space="preserve">. </w:t>
      </w:r>
      <w:r w:rsidR="004D1A58">
        <w:t>Que ce soit dans les musées scientifiques ou dans d’autres lieux de loisirs, les dispositifs interactifs connaissent un g</w:t>
      </w:r>
      <w:r w:rsidR="00393B8A">
        <w:t>rand succès auprès des familles</w:t>
      </w:r>
      <w:sdt>
        <w:sdtPr>
          <w:id w:val="-1401275949"/>
          <w:citation/>
        </w:sdtPr>
        <w:sdtContent>
          <w:r w:rsidR="00393B8A">
            <w:fldChar w:fldCharType="begin"/>
          </w:r>
          <w:r w:rsidR="00393B8A">
            <w:instrText xml:space="preserve"> CITATION Bro95 \l 5132 </w:instrText>
          </w:r>
          <w:r w:rsidR="00393B8A">
            <w:fldChar w:fldCharType="separate"/>
          </w:r>
          <w:r w:rsidR="00A139AC">
            <w:rPr>
              <w:noProof/>
            </w:rPr>
            <w:t xml:space="preserve"> (Brown, 1995)</w:t>
          </w:r>
          <w:r w:rsidR="00393B8A">
            <w:fldChar w:fldCharType="end"/>
          </w:r>
        </w:sdtContent>
      </w:sdt>
      <w:r w:rsidR="004D1A58">
        <w:t>. Les réactions du public familial face aux dispositifs interactifs ont fait l’objet de plusieurs recherches, en particulier dans les Science Centers, tels le Museum de Londres</w:t>
      </w:r>
      <w:sdt>
        <w:sdtPr>
          <w:id w:val="906499233"/>
          <w:citation/>
        </w:sdtPr>
        <w:sdtContent>
          <w:r w:rsidR="00393B8A">
            <w:fldChar w:fldCharType="begin"/>
          </w:r>
          <w:r w:rsidR="00D51344">
            <w:instrText xml:space="preserve">CITATION Blu0a \t  \l 5132 </w:instrText>
          </w:r>
          <w:r w:rsidR="00393B8A">
            <w:fldChar w:fldCharType="separate"/>
          </w:r>
          <w:r w:rsidR="00A139AC">
            <w:rPr>
              <w:noProof/>
            </w:rPr>
            <w:t xml:space="preserve"> (Blud, 1990 a)</w:t>
          </w:r>
          <w:r w:rsidR="00393B8A">
            <w:fldChar w:fldCharType="end"/>
          </w:r>
        </w:sdtContent>
      </w:sdt>
      <w:sdt>
        <w:sdtPr>
          <w:id w:val="-1503497776"/>
          <w:citation/>
        </w:sdtPr>
        <w:sdtContent>
          <w:r w:rsidR="00393B8A">
            <w:fldChar w:fldCharType="begin"/>
          </w:r>
          <w:r w:rsidR="001609D0">
            <w:instrText xml:space="preserve">CITATION Blu0b \t  \l 5132 </w:instrText>
          </w:r>
          <w:r w:rsidR="00393B8A">
            <w:fldChar w:fldCharType="separate"/>
          </w:r>
          <w:r w:rsidR="00A139AC">
            <w:rPr>
              <w:noProof/>
            </w:rPr>
            <w:t xml:space="preserve"> (Blud, 1990 b)</w:t>
          </w:r>
          <w:r w:rsidR="00393B8A">
            <w:fldChar w:fldCharType="end"/>
          </w:r>
        </w:sdtContent>
      </w:sdt>
      <w:r w:rsidR="004D1A58">
        <w:t xml:space="preserve">, le New York Hall of Science </w:t>
      </w:r>
      <w:sdt>
        <w:sdtPr>
          <w:id w:val="575485998"/>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0227F6">
        <w:t xml:space="preserve"> </w:t>
      </w:r>
      <w:r w:rsidR="004D1A58">
        <w:t>et le Children’s Discovery Museum de San Jose</w:t>
      </w:r>
      <w:sdt>
        <w:sdtPr>
          <w:id w:val="-713029364"/>
          <w:citation/>
        </w:sdtPr>
        <w:sdtContent>
          <w:r w:rsidR="001609D0">
            <w:fldChar w:fldCharType="begin"/>
          </w:r>
          <w:r w:rsidR="001609D0">
            <w:instrText xml:space="preserve">CITATION Cro00 \l 5132 </w:instrText>
          </w:r>
          <w:r w:rsidR="001609D0">
            <w:fldChar w:fldCharType="separate"/>
          </w:r>
          <w:r w:rsidR="00A139AC">
            <w:rPr>
              <w:noProof/>
            </w:rPr>
            <w:t xml:space="preserve"> (Crowley, Callanan, Tenenbaum, &amp; Allen, 2000)</w:t>
          </w:r>
          <w:r w:rsidR="001609D0">
            <w:fldChar w:fldCharType="end"/>
          </w:r>
        </w:sdtContent>
      </w:sdt>
      <w:r w:rsidR="004D1A58">
        <w:t xml:space="preserve">. </w:t>
      </w:r>
      <w:r w:rsidR="00863AE2">
        <w:t>Ainsi,</w:t>
      </w:r>
      <w:r w:rsidR="004D1A58">
        <w:t xml:space="preserve"> il semble que les dispositifs interactifs, dans le sens d’objets muséaux nécessitant la participation de ou des visiteurs, suscitent particulièrement </w:t>
      </w:r>
      <w:r w:rsidR="001609D0">
        <w:t>l’intérêt des groupes familiaux</w:t>
      </w:r>
      <w:sdt>
        <w:sdtPr>
          <w:id w:val="496387867"/>
          <w:citation/>
        </w:sdtPr>
        <w:sdtContent>
          <w:r w:rsidR="001609D0">
            <w:fldChar w:fldCharType="begin"/>
          </w:r>
          <w:r w:rsidR="001609D0">
            <w:instrText xml:space="preserve"> CITATION Kro91 \l 5132 </w:instrText>
          </w:r>
          <w:r w:rsidR="001609D0">
            <w:fldChar w:fldCharType="separate"/>
          </w:r>
          <w:r w:rsidR="00A139AC">
            <w:rPr>
              <w:noProof/>
            </w:rPr>
            <w:t xml:space="preserve"> (Kropf, 1991)</w:t>
          </w:r>
          <w:r w:rsidR="001609D0">
            <w:fldChar w:fldCharType="end"/>
          </w:r>
        </w:sdtContent>
      </w:sdt>
      <w:r w:rsidR="00863AE2">
        <w:t xml:space="preserve"> : en </w:t>
      </w:r>
      <w:r w:rsidR="006F734C">
        <w:t xml:space="preserve">effet les familles privilégient </w:t>
      </w:r>
      <w:r w:rsidR="00863AE2">
        <w:t>les dispositifs interactifs au d</w:t>
      </w:r>
      <w:r w:rsidR="00863AE2">
        <w:rPr>
          <w:rFonts w:ascii="Arial" w:hAnsi="Arial" w:cs="Arial"/>
        </w:rPr>
        <w:t>é</w:t>
      </w:r>
      <w:r w:rsidR="00863AE2">
        <w:t xml:space="preserve">triment </w:t>
      </w:r>
      <w:r w:rsidR="006F734C">
        <w:t>des dispositifs statiques</w:t>
      </w:r>
      <w:r w:rsidR="00863AE2">
        <w:t xml:space="preserve">. </w:t>
      </w:r>
      <w:sdt>
        <w:sdtPr>
          <w:id w:val="-996423934"/>
          <w:citation/>
        </w:sdtPr>
        <w:sdtContent>
          <w:r w:rsidR="001609D0">
            <w:fldChar w:fldCharType="begin"/>
          </w:r>
          <w:r w:rsidR="001609D0">
            <w:instrText xml:space="preserve"> CITATION Kro91 \l 5132 </w:instrText>
          </w:r>
          <w:r w:rsidR="001609D0">
            <w:fldChar w:fldCharType="separate"/>
          </w:r>
          <w:r w:rsidR="00A139AC">
            <w:rPr>
              <w:noProof/>
            </w:rPr>
            <w:t>(Kropf, 1991)</w:t>
          </w:r>
          <w:r w:rsidR="001609D0">
            <w:fldChar w:fldCharType="end"/>
          </w:r>
        </w:sdtContent>
      </w:sdt>
      <w:r w:rsidR="006F734C">
        <w:t xml:space="preserve">. </w:t>
      </w:r>
      <w:r w:rsidR="000C0506">
        <w:t>L</w:t>
      </w:r>
      <w:r w:rsidR="00883B74">
        <w:t xml:space="preserve">’apprentissage autour des stations d’expérimentation a aussi </w:t>
      </w:r>
      <w:r w:rsidR="00863AE2">
        <w:rPr>
          <w:rFonts w:ascii="Arial" w:hAnsi="Arial" w:cs="Arial"/>
        </w:rPr>
        <w:t>é</w:t>
      </w:r>
      <w:r w:rsidR="00863AE2">
        <w:t>t</w:t>
      </w:r>
      <w:r w:rsidR="00863AE2">
        <w:rPr>
          <w:rFonts w:ascii="Arial" w:hAnsi="Arial" w:cs="Arial"/>
        </w:rPr>
        <w:t>é</w:t>
      </w:r>
      <w:r w:rsidR="00863AE2">
        <w:t xml:space="preserve"> </w:t>
      </w:r>
      <w:r w:rsidR="00883B74">
        <w:t xml:space="preserve">étudié dans le cadre d’une visite en famille, on a notamment comparé les l’importance des échanges familiaux selon </w:t>
      </w:r>
      <w:r w:rsidR="00863AE2">
        <w:t xml:space="preserve">que </w:t>
      </w:r>
      <w:r w:rsidR="00883B74">
        <w:t xml:space="preserve">les expositions </w:t>
      </w:r>
      <w:r w:rsidR="00863AE2">
        <w:t xml:space="preserve">soient </w:t>
      </w:r>
      <w:r w:rsidR="00883B74">
        <w:t xml:space="preserve">statiques </w:t>
      </w:r>
      <w:r w:rsidR="00863AE2">
        <w:t xml:space="preserve">ou </w:t>
      </w:r>
      <w:r w:rsidR="00883B74">
        <w:t xml:space="preserve">interactives. Il s’avère que l’apprentissage familial devant les stations d’expérimentation s’accroît si les parents et les enfants discutent </w:t>
      </w:r>
      <w:r w:rsidR="00883B74">
        <w:lastRenderedPageBreak/>
        <w:t>entre eux, ce facteur influant beaucoup moins sur l’apprentissage au</w:t>
      </w:r>
      <w:r w:rsidR="001609D0">
        <w:t>tour des dispositifs statiques</w:t>
      </w:r>
      <w:sdt>
        <w:sdtPr>
          <w:id w:val="-1103340318"/>
          <w:citation/>
        </w:sdtPr>
        <w:sdtContent>
          <w:r w:rsidR="001609D0">
            <w:fldChar w:fldCharType="begin"/>
          </w:r>
          <w:r w:rsidR="00D51344">
            <w:instrText xml:space="preserve">CITATION Blu0b \t  \l 5132 </w:instrText>
          </w:r>
          <w:r w:rsidR="001609D0">
            <w:fldChar w:fldCharType="separate"/>
          </w:r>
          <w:r w:rsidR="00A139AC">
            <w:rPr>
              <w:noProof/>
            </w:rPr>
            <w:t xml:space="preserve"> (Blud, 1990 b)</w:t>
          </w:r>
          <w:r w:rsidR="001609D0">
            <w:fldChar w:fldCharType="end"/>
          </w:r>
        </w:sdtContent>
      </w:sdt>
      <w:r w:rsidR="001609D0">
        <w:t xml:space="preserve">. </w:t>
      </w:r>
      <w:r w:rsidR="00883B74">
        <w:t>Par ailleurs, une étude a été réalisée sur l’impact des dispositifs interactifs sur la mémoire des visiteurs en famille ; il semble que les discussions entre les membres de la famille après la visite soient un facteur de rétenti</w:t>
      </w:r>
      <w:r w:rsidR="001073CE">
        <w:t>on et de formation de souvenirs</w:t>
      </w:r>
      <w:sdt>
        <w:sdtPr>
          <w:id w:val="2058419546"/>
          <w:citation/>
        </w:sdtPr>
        <w:sdtContent>
          <w:r w:rsidR="001073CE">
            <w:fldChar w:fldCharType="begin"/>
          </w:r>
          <w:r w:rsidR="001073CE">
            <w:instrText xml:space="preserve">CITATION McM94 \l 5132 </w:instrText>
          </w:r>
          <w:r w:rsidR="001073CE">
            <w:fldChar w:fldCharType="separate"/>
          </w:r>
          <w:r w:rsidR="00A139AC">
            <w:rPr>
              <w:noProof/>
            </w:rPr>
            <w:t xml:space="preserve"> (Mc Manus, 1994)</w:t>
          </w:r>
          <w:r w:rsidR="001073CE">
            <w:fldChar w:fldCharType="end"/>
          </w:r>
        </w:sdtContent>
      </w:sdt>
      <w:r w:rsidR="001073CE">
        <w:t xml:space="preserve"> </w:t>
      </w:r>
      <w:sdt>
        <w:sdtPr>
          <w:id w:val="-300001625"/>
          <w:citation/>
        </w:sdtPr>
        <w:sdtContent>
          <w:r w:rsidR="001073CE">
            <w:fldChar w:fldCharType="begin"/>
          </w:r>
          <w:r w:rsidR="00A139AC">
            <w:instrText xml:space="preserve">CITATION Ste91 \l 5132 </w:instrText>
          </w:r>
          <w:r w:rsidR="001073CE">
            <w:fldChar w:fldCharType="separate"/>
          </w:r>
          <w:r w:rsidR="00A139AC">
            <w:rPr>
              <w:noProof/>
            </w:rPr>
            <w:t>(Stevenson, 1991)</w:t>
          </w:r>
          <w:r w:rsidR="001073CE">
            <w:fldChar w:fldCharType="end"/>
          </w:r>
        </w:sdtContent>
      </w:sdt>
      <w:r w:rsidR="001073CE">
        <w:t>.</w:t>
      </w:r>
    </w:p>
    <w:p w14:paraId="3DFCF493" w14:textId="3CE6CEBB" w:rsidR="002A7C08" w:rsidRDefault="000C0506" w:rsidP="0008797A">
      <w:r>
        <w:t xml:space="preserve">Les Science Centers s’adressent également aux groupes de tout type comme les associations diverses, les clubs sportifs, etc. </w:t>
      </w:r>
      <w:r w:rsidR="002D670F">
        <w:t xml:space="preserve">Des recherches relatives aux expositions interactives ont montré que les visiteurs en groupe consultaient plus longuement les dispositifs interactifs que les visiteurs seuls et que les dispositifs engendraient souvent la communication et le partage au </w:t>
      </w:r>
      <w:r w:rsidR="00863AE2">
        <w:t xml:space="preserve">sein </w:t>
      </w:r>
      <w:r w:rsidR="002D670F">
        <w:t>des groupes</w:t>
      </w:r>
      <w:sdt>
        <w:sdtPr>
          <w:id w:val="257957441"/>
          <w:citation/>
        </w:sdtPr>
        <w:sdtContent>
          <w:r w:rsidR="002D670F">
            <w:fldChar w:fldCharType="begin"/>
          </w:r>
          <w:r w:rsidR="002D670F">
            <w:instrText xml:space="preserve"> CITATION LeM93 \l 5132 </w:instrText>
          </w:r>
          <w:r w:rsidR="002D670F">
            <w:fldChar w:fldCharType="separate"/>
          </w:r>
          <w:r w:rsidR="00A139AC">
            <w:rPr>
              <w:noProof/>
            </w:rPr>
            <w:t xml:space="preserve"> (Le Marec, 1993)</w:t>
          </w:r>
          <w:r w:rsidR="002D670F">
            <w:fldChar w:fldCharType="end"/>
          </w:r>
        </w:sdtContent>
      </w:sdt>
      <w:r w:rsidR="002D670F">
        <w:t>.</w:t>
      </w:r>
      <w:r w:rsidR="00646AD2">
        <w:t xml:space="preserve"> </w:t>
      </w:r>
      <w:r>
        <w:t>Le Phaneo Science Center à Wolfsburg propose même une rubrique avec une offre spéciale pour les seniors.</w:t>
      </w:r>
    </w:p>
    <w:p w14:paraId="2C3F902F" w14:textId="6880186A" w:rsidR="00D81886" w:rsidRDefault="00D81886" w:rsidP="0008797A">
      <w:r>
        <w:t>Outre le positionnement envers les écoles</w:t>
      </w:r>
      <w:r w:rsidR="000C0506">
        <w:t xml:space="preserve">, </w:t>
      </w:r>
      <w:r w:rsidR="008C2A59">
        <w:t>les familles</w:t>
      </w:r>
      <w:r w:rsidR="000C0506">
        <w:t xml:space="preserve"> et les groupes</w:t>
      </w:r>
      <w:r w:rsidR="00A52564">
        <w:t xml:space="preserve">, </w:t>
      </w:r>
      <w:r w:rsidR="008C2A59">
        <w:t>les</w:t>
      </w:r>
      <w:r>
        <w:t xml:space="preserve"> Science Centers </w:t>
      </w:r>
      <w:r w:rsidR="008861F4">
        <w:t xml:space="preserve">(comme le </w:t>
      </w:r>
      <w:r w:rsidR="002A7C08">
        <w:t>Nemo Science Center à Amsterdam</w:t>
      </w:r>
      <w:r w:rsidR="008861F4">
        <w:t xml:space="preserve"> par exemple) </w:t>
      </w:r>
      <w:r>
        <w:t xml:space="preserve">s’orientent également vers </w:t>
      </w:r>
      <w:r w:rsidR="00863AE2">
        <w:t>« </w:t>
      </w:r>
      <w:r>
        <w:t>l’incentive</w:t>
      </w:r>
      <w:r w:rsidR="00863AE2">
        <w:t> »</w:t>
      </w:r>
      <w:r w:rsidR="002A7C08">
        <w:t>, l’événementiel</w:t>
      </w:r>
      <w:r>
        <w:t xml:space="preserve"> et les entreprises. Les </w:t>
      </w:r>
      <w:r w:rsidR="008C2A59">
        <w:t>musées interactifs</w:t>
      </w:r>
      <w:r>
        <w:t xml:space="preserve"> disposent de </w:t>
      </w:r>
      <w:r w:rsidR="00A52564">
        <w:t>locaux</w:t>
      </w:r>
      <w:r>
        <w:t xml:space="preserve"> pour accueillir des entreprises pour leurs séminaires, réunions, </w:t>
      </w:r>
      <w:r w:rsidR="008C2A59">
        <w:t xml:space="preserve">conférences, </w:t>
      </w:r>
      <w:r w:rsidR="00A52564">
        <w:t>ou encore les activités d’incentive qui consistent en un e</w:t>
      </w:r>
      <w:r w:rsidR="00A52564" w:rsidRPr="00A52564">
        <w:t xml:space="preserve">nsemble de techniques de stimulation dont l'objectif est de développer </w:t>
      </w:r>
      <w:r w:rsidR="00A52564">
        <w:t>et</w:t>
      </w:r>
      <w:r w:rsidR="00A52564" w:rsidRPr="00A52564">
        <w:t xml:space="preserve"> </w:t>
      </w:r>
      <w:r w:rsidR="00863AE2">
        <w:t>d’</w:t>
      </w:r>
      <w:r w:rsidR="00A52564" w:rsidRPr="00A52564">
        <w:t>entretenir la motivation de l'ensemble du personnel d'une entreprise</w:t>
      </w:r>
      <w:r w:rsidR="00A52564">
        <w:t xml:space="preserve"> </w:t>
      </w:r>
      <w:sdt>
        <w:sdtPr>
          <w:id w:val="1312593849"/>
          <w:citation/>
        </w:sdtPr>
        <w:sdtContent>
          <w:r w:rsidR="00A52564">
            <w:fldChar w:fldCharType="begin"/>
          </w:r>
          <w:r w:rsidR="00A52564" w:rsidRPr="00E800F3">
            <w:rPr>
              <w:lang w:val="fr-FR"/>
            </w:rPr>
            <w:instrText xml:space="preserve"> CITATION Leh04 \l 1031 </w:instrText>
          </w:r>
          <w:r w:rsidR="00A52564">
            <w:fldChar w:fldCharType="separate"/>
          </w:r>
          <w:r w:rsidR="00A139AC" w:rsidRPr="00A139AC">
            <w:rPr>
              <w:noProof/>
              <w:lang w:val="fr-FR"/>
            </w:rPr>
            <w:t>(Lehu, 2004)</w:t>
          </w:r>
          <w:r w:rsidR="00A52564">
            <w:fldChar w:fldCharType="end"/>
          </w:r>
        </w:sdtContent>
      </w:sdt>
      <w:r w:rsidR="00A52564">
        <w:t>. Salles de conférence, possibilité de présentations vidéo, restauration,</w:t>
      </w:r>
      <w:r w:rsidR="002A7C08">
        <w:t xml:space="preserve"> soirées à thèmes,</w:t>
      </w:r>
      <w:r w:rsidR="00A52564">
        <w:t xml:space="preserve"> visite du musée, chasse au trésor, etc. tout est mis en œuvre afin que les entreprises</w:t>
      </w:r>
      <w:r w:rsidR="002A7C08">
        <w:t xml:space="preserve"> ou autres (associations, clubs, etc.)</w:t>
      </w:r>
      <w:r w:rsidR="00A52564">
        <w:t xml:space="preserve"> disposent </w:t>
      </w:r>
      <w:r w:rsidR="008C2A59">
        <w:t>du nécessaire</w:t>
      </w:r>
      <w:r w:rsidR="00A52564">
        <w:t xml:space="preserve"> pour </w:t>
      </w:r>
      <w:r w:rsidR="002A7C08">
        <w:t>l’encadrement</w:t>
      </w:r>
      <w:r w:rsidR="008C2A59">
        <w:t xml:space="preserve"> de leur</w:t>
      </w:r>
      <w:r w:rsidR="00A52564">
        <w:t xml:space="preserve"> visite au Science Center. </w:t>
      </w:r>
    </w:p>
    <w:p w14:paraId="1D8B1A51" w14:textId="1535891B" w:rsidR="00B166E3" w:rsidRDefault="00A52564" w:rsidP="00B246B3">
      <w:r>
        <w:t>Pour compléter d’avantage l’offre de ce type de musée, la plupart des Science Centers opte</w:t>
      </w:r>
      <w:r w:rsidR="00863AE2">
        <w:t>nt</w:t>
      </w:r>
      <w:r>
        <w:t xml:space="preserve"> pour des expositions temporaires sur plusieurs mois (généralement autour de 6 mois) sur différents thèmes de la science. Ces expositions viennent compléter les installations fixes des musées et permettent en dehors des changements des stations d’expérimentation, de faire évoluer leur offre afin d’attirer encore plus de visiteurs. Cette démarche des expositions temporaires dans le cadre de l’activité marketing des musées, a déjà fait ses preuves pour les musées dits plus classiques afin d’attirer plus de visiteurs </w:t>
      </w:r>
      <w:sdt>
        <w:sdtPr>
          <w:id w:val="2103676955"/>
          <w:citation/>
        </w:sdtPr>
        <w:sdtContent>
          <w:r>
            <w:fldChar w:fldCharType="begin"/>
          </w:r>
          <w:r w:rsidRPr="00E800F3">
            <w:rPr>
              <w:lang w:val="fr-FR"/>
            </w:rPr>
            <w:instrText xml:space="preserve"> CITATION Tob92 \l 1031 </w:instrText>
          </w:r>
          <w:r>
            <w:fldChar w:fldCharType="separate"/>
          </w:r>
          <w:r w:rsidR="00A139AC" w:rsidRPr="00A139AC">
            <w:rPr>
              <w:noProof/>
              <w:lang w:val="fr-FR"/>
            </w:rPr>
            <w:t>(Tobelem, 1992)</w:t>
          </w:r>
          <w:r>
            <w:fldChar w:fldCharType="end"/>
          </w:r>
        </w:sdtContent>
      </w:sdt>
      <w:r>
        <w:t xml:space="preserve"> et se trouve ici retranscrite dans la même logique.</w:t>
      </w:r>
    </w:p>
    <w:p w14:paraId="7C7D5496" w14:textId="309F7C38" w:rsidR="000D7B6D" w:rsidRDefault="0008797A" w:rsidP="000D7B6D">
      <w:pPr>
        <w:pStyle w:val="Heading2"/>
      </w:pPr>
      <w:bookmarkStart w:id="97" w:name="_Toc245615658"/>
      <w:r>
        <w:lastRenderedPageBreak/>
        <w:t>2.3</w:t>
      </w:r>
      <w:r w:rsidR="000D7B6D">
        <w:t>. Les chiffres des « Science Centers »</w:t>
      </w:r>
      <w:bookmarkEnd w:id="97"/>
    </w:p>
    <w:p w14:paraId="6F23036A" w14:textId="77ED8893" w:rsidR="00091094" w:rsidRDefault="00B40F1E" w:rsidP="00091094">
      <w:r>
        <w:t>La</w:t>
      </w:r>
      <w:r w:rsidR="00561B13">
        <w:t xml:space="preserve"> </w:t>
      </w:r>
      <w:r>
        <w:t>réussite</w:t>
      </w:r>
      <w:r w:rsidR="00561B13">
        <w:t xml:space="preserve"> de ce nouveau genre de </w:t>
      </w:r>
      <w:r w:rsidR="00175212">
        <w:t>« </w:t>
      </w:r>
      <w:r w:rsidR="00561B13">
        <w:t>musée</w:t>
      </w:r>
      <w:r w:rsidR="00175212">
        <w:t> »</w:t>
      </w:r>
      <w:r w:rsidR="00561B13">
        <w:t xml:space="preserve"> n’est plus à démontrer</w:t>
      </w:r>
      <w:r>
        <w:t xml:space="preserve"> et ne se limite pas </w:t>
      </w:r>
      <w:r w:rsidR="00BB606E">
        <w:t>qu’</w:t>
      </w:r>
      <w:r>
        <w:t>aux Etats-Unis</w:t>
      </w:r>
      <w:r w:rsidR="00561B13">
        <w:t xml:space="preserve">. Si nous prenons l’exemple de différents </w:t>
      </w:r>
      <w:r w:rsidR="0066136A">
        <w:t>Science C</w:t>
      </w:r>
      <w:r w:rsidR="00561B13">
        <w:t>enter</w:t>
      </w:r>
      <w:r w:rsidR="0066136A">
        <w:t>s</w:t>
      </w:r>
      <w:r w:rsidR="00561B13">
        <w:t xml:space="preserve"> en Europe</w:t>
      </w:r>
      <w:r w:rsidR="00872D4F">
        <w:t xml:space="preserve"> (comparable </w:t>
      </w:r>
      <w:r w:rsidR="00B36B66">
        <w:rPr>
          <w:rFonts w:ascii="Arial" w:hAnsi="Arial" w:cs="Arial"/>
        </w:rPr>
        <w:t>à</w:t>
      </w:r>
      <w:r w:rsidR="00B36B66">
        <w:t xml:space="preserve"> notre  </w:t>
      </w:r>
      <w:r w:rsidR="00872D4F">
        <w:t>Projet)</w:t>
      </w:r>
      <w:r w:rsidR="0066136A">
        <w:t>, nous constat</w:t>
      </w:r>
      <w:r>
        <w:t xml:space="preserve">ons qu’ils accueillent de nombreux visiteurs et </w:t>
      </w:r>
      <w:r w:rsidR="00B36B66">
        <w:t xml:space="preserve">qu’ils </w:t>
      </w:r>
      <w:r>
        <w:t>sont devenus des attractions phares en matière de tourisme.</w:t>
      </w:r>
      <w:r w:rsidR="00091094">
        <w:t xml:space="preserve"> Ci-dessous </w:t>
      </w:r>
      <w:r w:rsidR="00B36B66">
        <w:t>les nombre d’</w:t>
      </w:r>
      <w:r w:rsidR="00091094">
        <w:t>entrées an</w:t>
      </w:r>
      <w:r w:rsidR="00B36B66">
        <w:t>nuelles</w:t>
      </w:r>
      <w:r w:rsidR="00091094">
        <w:t xml:space="preserve"> :</w:t>
      </w:r>
    </w:p>
    <w:p w14:paraId="2D46DC57" w14:textId="77777777" w:rsidR="00091094" w:rsidRDefault="00091094" w:rsidP="00091094">
      <w:pPr>
        <w:pStyle w:val="ListParagraph"/>
        <w:numPr>
          <w:ilvl w:val="0"/>
          <w:numId w:val="8"/>
        </w:numPr>
      </w:pPr>
      <w:r>
        <w:t>Nemo Science Center à Amsterdam (NL) :</w:t>
      </w:r>
      <w:r>
        <w:tab/>
      </w:r>
      <w:r>
        <w:tab/>
        <w:t xml:space="preserve">500.000 </w:t>
      </w:r>
    </w:p>
    <w:p w14:paraId="127FBF90" w14:textId="77777777" w:rsidR="00091094" w:rsidRDefault="00091094" w:rsidP="00091094">
      <w:pPr>
        <w:pStyle w:val="ListParagraph"/>
        <w:numPr>
          <w:ilvl w:val="0"/>
          <w:numId w:val="8"/>
        </w:numPr>
      </w:pPr>
      <w:r>
        <w:t>Heureka à Vantaa (FI) :</w:t>
      </w:r>
      <w:r>
        <w:tab/>
      </w:r>
      <w:r>
        <w:tab/>
      </w:r>
      <w:r>
        <w:tab/>
      </w:r>
      <w:r>
        <w:tab/>
        <w:t>280.000</w:t>
      </w:r>
    </w:p>
    <w:p w14:paraId="49E4B581" w14:textId="77777777" w:rsidR="00091094" w:rsidRDefault="00091094" w:rsidP="00091094">
      <w:pPr>
        <w:pStyle w:val="ListParagraph"/>
        <w:numPr>
          <w:ilvl w:val="0"/>
          <w:numId w:val="8"/>
        </w:numPr>
      </w:pPr>
      <w:r>
        <w:t>Experimentarium à Copenhague (DK) :</w:t>
      </w:r>
      <w:r>
        <w:tab/>
      </w:r>
      <w:r>
        <w:tab/>
        <w:t>380.000</w:t>
      </w:r>
    </w:p>
    <w:p w14:paraId="6613E68F" w14:textId="77777777" w:rsidR="00091094" w:rsidRDefault="00091094" w:rsidP="00091094">
      <w:pPr>
        <w:pStyle w:val="ListParagraph"/>
        <w:numPr>
          <w:ilvl w:val="0"/>
          <w:numId w:val="8"/>
        </w:numPr>
      </w:pPr>
      <w:r>
        <w:t>Techniquest à Cardiff (GB) :</w:t>
      </w:r>
      <w:r>
        <w:tab/>
      </w:r>
      <w:r>
        <w:tab/>
      </w:r>
      <w:r>
        <w:tab/>
      </w:r>
      <w:r>
        <w:tab/>
        <w:t>200.000</w:t>
      </w:r>
    </w:p>
    <w:p w14:paraId="2480EDD8" w14:textId="77777777" w:rsidR="00091094" w:rsidRDefault="00091094" w:rsidP="00091094">
      <w:pPr>
        <w:pStyle w:val="ListParagraph"/>
        <w:numPr>
          <w:ilvl w:val="0"/>
          <w:numId w:val="8"/>
        </w:numPr>
      </w:pPr>
      <w:r>
        <w:t>Technopolis à Malines (BE) :</w:t>
      </w:r>
      <w:r>
        <w:tab/>
      </w:r>
      <w:r>
        <w:tab/>
      </w:r>
      <w:r>
        <w:tab/>
      </w:r>
      <w:r>
        <w:tab/>
        <w:t>250.000</w:t>
      </w:r>
    </w:p>
    <w:p w14:paraId="01312E8C" w14:textId="77777777" w:rsidR="00091094" w:rsidRDefault="00091094" w:rsidP="00091094">
      <w:pPr>
        <w:pStyle w:val="ListParagraph"/>
        <w:numPr>
          <w:ilvl w:val="0"/>
          <w:numId w:val="8"/>
        </w:numPr>
      </w:pPr>
      <w:r>
        <w:t>Phaneo Science Center à Wolfsburg (DE) :</w:t>
      </w:r>
      <w:r>
        <w:tab/>
      </w:r>
      <w:r>
        <w:tab/>
        <w:t>280.000</w:t>
      </w:r>
    </w:p>
    <w:p w14:paraId="56D35161" w14:textId="77777777" w:rsidR="00091094" w:rsidRDefault="00091094" w:rsidP="00091094">
      <w:pPr>
        <w:pStyle w:val="ListParagraph"/>
        <w:numPr>
          <w:ilvl w:val="0"/>
          <w:numId w:val="8"/>
        </w:numPr>
      </w:pPr>
      <w:r>
        <w:t>Technorama à Winterthur (CH) :</w:t>
      </w:r>
      <w:r>
        <w:tab/>
      </w:r>
      <w:r>
        <w:tab/>
      </w:r>
      <w:r>
        <w:tab/>
        <w:t>270.000</w:t>
      </w:r>
    </w:p>
    <w:p w14:paraId="03E5C9A3" w14:textId="56093FE1" w:rsidR="00602CB2" w:rsidRDefault="00020117" w:rsidP="00B36B66">
      <w:r>
        <w:t>Nous pouvons</w:t>
      </w:r>
      <w:r w:rsidR="00C66193">
        <w:t xml:space="preserve"> constater que les </w:t>
      </w:r>
      <w:r w:rsidR="000A4671">
        <w:t>attractions</w:t>
      </w:r>
      <w:r w:rsidR="00C66193">
        <w:t xml:space="preserve"> attir</w:t>
      </w:r>
      <w:r>
        <w:t>en</w:t>
      </w:r>
      <w:r w:rsidR="00C66193">
        <w:t>t</w:t>
      </w:r>
      <w:r>
        <w:t xml:space="preserve"> </w:t>
      </w:r>
      <w:r w:rsidR="00D51344">
        <w:t>en moyenne</w:t>
      </w:r>
      <w:r>
        <w:t xml:space="preserve"> plus de </w:t>
      </w:r>
      <w:r w:rsidR="00091094">
        <w:t>3</w:t>
      </w:r>
      <w:r w:rsidR="00832BBA">
        <w:t>00.000</w:t>
      </w:r>
      <w:r>
        <w:t xml:space="preserve"> visiteurs par an</w:t>
      </w:r>
      <w:r w:rsidR="00F9403D">
        <w:t>.</w:t>
      </w:r>
      <w:r w:rsidR="008C0A9B">
        <w:t xml:space="preserve"> </w:t>
      </w:r>
      <w:r w:rsidR="00C868B9">
        <w:t>Les nombres de stations d’expérimentation peuvent varier d’un centre à l’autre</w:t>
      </w:r>
      <w:r w:rsidR="00B36B66">
        <w:t> : pour les centres mentionnés ci-dessus, l</w:t>
      </w:r>
      <w:r w:rsidR="00C868B9">
        <w:t xml:space="preserve">a moyenne se </w:t>
      </w:r>
      <w:r w:rsidR="00B36B66">
        <w:t xml:space="preserve">situant </w:t>
      </w:r>
      <w:r w:rsidR="00C868B9">
        <w:t>autour des 400 stations</w:t>
      </w:r>
      <w:ins w:id="98" w:author="Jean Calmes" w:date="2013-11-10T22:19:00Z">
        <w:r w:rsidR="00AB61EF">
          <w:t>.</w:t>
        </w:r>
      </w:ins>
    </w:p>
    <w:p w14:paraId="444D1308" w14:textId="3B34FC04" w:rsidR="00B3649E" w:rsidRDefault="00B3649E" w:rsidP="00F9403D">
      <w:r>
        <w:t xml:space="preserve">L’afflux </w:t>
      </w:r>
      <w:r w:rsidR="00B1581B">
        <w:t xml:space="preserve">de visiteurs </w:t>
      </w:r>
      <w:r>
        <w:t xml:space="preserve">constaté vers ces centres de sciences </w:t>
      </w:r>
      <w:r w:rsidR="008314C2">
        <w:t xml:space="preserve">d’Europe de l’Ouest </w:t>
      </w:r>
      <w:r>
        <w:t xml:space="preserve">est </w:t>
      </w:r>
      <w:r w:rsidR="00B1581B">
        <w:t>typique</w:t>
      </w:r>
      <w:r>
        <w:t xml:space="preserve">; il n’est pas à confondre avec celui des musées classiques ; il résulte des nombreuses particularités développées </w:t>
      </w:r>
      <w:ins w:id="99" w:author="Nicholas Didier" w:date="2013-11-19T11:12:00Z">
        <w:r w:rsidR="00D016F1" w:rsidRPr="008C3492">
          <w:t>dans les chapitres précédents et suivants</w:t>
        </w:r>
        <w:r w:rsidR="00D016F1">
          <w:t xml:space="preserve"> </w:t>
        </w:r>
      </w:ins>
      <w:r w:rsidR="00B1581B">
        <w:t xml:space="preserve">ainsi que de </w:t>
      </w:r>
      <w:r w:rsidR="002B64BD">
        <w:t xml:space="preserve">l’afflux quasi-automatique de </w:t>
      </w:r>
      <w:r w:rsidR="00B1581B">
        <w:t>la population scolarisée</w:t>
      </w:r>
      <w:r w:rsidR="002B64BD">
        <w:t xml:space="preserve"> ; il </w:t>
      </w:r>
      <w:r w:rsidR="00B1581B">
        <w:t xml:space="preserve">est caractéristique pour toutes les zones de chalandises (Einzugsgebiete) de nos régions à forte densité de population. Le </w:t>
      </w:r>
      <w:ins w:id="100" w:author="Nicholas Didier" w:date="2013-11-19T11:12:00Z">
        <w:r w:rsidR="00D016F1">
          <w:t>Grand-</w:t>
        </w:r>
      </w:ins>
      <w:r w:rsidR="00B1581B">
        <w:t xml:space="preserve">Duché est - comme nous le verrons plus loin - particulièrement bien situé à la fois pour sa géographie et </w:t>
      </w:r>
      <w:r w:rsidR="002B64BD">
        <w:t>s</w:t>
      </w:r>
      <w:r w:rsidR="00B1581B">
        <w:t xml:space="preserve">es </w:t>
      </w:r>
      <w:r w:rsidR="002B64BD">
        <w:t xml:space="preserve">nombreux </w:t>
      </w:r>
      <w:r w:rsidR="00B1581B">
        <w:t xml:space="preserve">flux de trafic </w:t>
      </w:r>
      <w:r w:rsidR="002B64BD">
        <w:t>variés</w:t>
      </w:r>
      <w:r w:rsidR="00B1581B">
        <w:t xml:space="preserve"> que pour sa convivialité linguistique.</w:t>
      </w:r>
    </w:p>
    <w:p w14:paraId="36D677BF" w14:textId="30D1E71A" w:rsidR="00B3649E" w:rsidRDefault="00B1581B" w:rsidP="002B64BD">
      <w:r>
        <w:t xml:space="preserve">En sus, le projet luxembourgeois allie des spécificités </w:t>
      </w:r>
      <w:r w:rsidR="002B64BD">
        <w:t xml:space="preserve">non-disponibles dans les autres Science Centers (environnement industriel intense et actif, représentation de histoire de l’énergie industrielle, spécimens uniques d’équipements énergétiques restaurés…..). Malgré ces </w:t>
      </w:r>
      <w:ins w:id="101" w:author="Nicholas Didier" w:date="2013-11-19T11:13:00Z">
        <w:r w:rsidR="00D016F1" w:rsidRPr="008C3492">
          <w:t>atouts originaux</w:t>
        </w:r>
        <w:r w:rsidR="00D016F1" w:rsidRPr="00D016F1">
          <w:t xml:space="preserve"> </w:t>
        </w:r>
        <w:r w:rsidR="00D016F1" w:rsidRPr="008C3492">
          <w:t>du</w:t>
        </w:r>
        <w:r w:rsidR="00D016F1" w:rsidRPr="00D016F1">
          <w:t xml:space="preserve"> Projet</w:t>
        </w:r>
      </w:ins>
      <w:r w:rsidR="002B64BD" w:rsidRPr="00D016F1">
        <w:t>,</w:t>
      </w:r>
      <w:r w:rsidR="002B64BD">
        <w:t xml:space="preserve"> la terminologie de « musée » </w:t>
      </w:r>
      <w:r w:rsidR="004F018C">
        <w:t xml:space="preserve">tout court </w:t>
      </w:r>
      <w:r w:rsidR="002B64BD">
        <w:t>ne convient plus à ce genre d’activité</w:t>
      </w:r>
      <w:r w:rsidR="004F018C">
        <w:t xml:space="preserve"> ; à la rigueur on </w:t>
      </w:r>
      <w:ins w:id="102" w:author="Nicholas Didier" w:date="2013-11-19T11:14:00Z">
        <w:r w:rsidR="00D016F1">
          <w:t xml:space="preserve">pourrait </w:t>
        </w:r>
      </w:ins>
      <w:r w:rsidR="004F018C">
        <w:t>parler de musée scientifique interactif.</w:t>
      </w:r>
    </w:p>
    <w:p w14:paraId="21753787" w14:textId="318128A6" w:rsidR="00F9403D" w:rsidRDefault="008C0A9B" w:rsidP="00F9403D">
      <w:r>
        <w:lastRenderedPageBreak/>
        <w:t xml:space="preserve">La plupart des </w:t>
      </w:r>
      <w:r w:rsidR="002B64BD">
        <w:t>centres</w:t>
      </w:r>
      <w:r>
        <w:t xml:space="preserve"> existe déjà depuis plusieurs années </w:t>
      </w:r>
      <w:r w:rsidR="00D51344">
        <w:t xml:space="preserve">(au moins aux alentours d’une dizaine d’années) </w:t>
      </w:r>
      <w:r>
        <w:t>et les chiffres d’entrée</w:t>
      </w:r>
      <w:r w:rsidR="00531C76">
        <w:t xml:space="preserve">s sont </w:t>
      </w:r>
      <w:r w:rsidR="00091094">
        <w:t xml:space="preserve">stables ou </w:t>
      </w:r>
      <w:r w:rsidR="00D51344">
        <w:t xml:space="preserve">à </w:t>
      </w:r>
      <w:r w:rsidR="00091094">
        <w:t>tendance croissante</w:t>
      </w:r>
      <w:r w:rsidR="002B64BD">
        <w:t>.</w:t>
      </w:r>
      <w:r w:rsidR="00091094">
        <w:t xml:space="preserve"> </w:t>
      </w:r>
      <w:r w:rsidR="002B64BD">
        <w:t>Ils</w:t>
      </w:r>
      <w:r w:rsidR="00D51344">
        <w:t xml:space="preserve"> </w:t>
      </w:r>
      <w:r w:rsidR="00091094" w:rsidRPr="00091094">
        <w:t>n’encaissent pas de diminution représentative du nombre de visiteurs</w:t>
      </w:r>
      <w:r w:rsidR="00091094">
        <w:t>.</w:t>
      </w:r>
      <w:r w:rsidR="00091094" w:rsidRPr="00091094">
        <w:t xml:space="preserve"> </w:t>
      </w:r>
      <w:r w:rsidR="00091094">
        <w:t xml:space="preserve">Sur les </w:t>
      </w:r>
      <w:r w:rsidR="00175212">
        <w:t xml:space="preserve">centres </w:t>
      </w:r>
      <w:r w:rsidR="00091094">
        <w:t xml:space="preserve">interactifs analysés, </w:t>
      </w:r>
      <w:r w:rsidR="00D51344">
        <w:t xml:space="preserve">nous </w:t>
      </w:r>
      <w:r w:rsidR="00B854D1">
        <w:t>constatons</w:t>
      </w:r>
      <w:r w:rsidR="00D51344">
        <w:t xml:space="preserve"> </w:t>
      </w:r>
      <w:r w:rsidR="00531C76">
        <w:t xml:space="preserve">que le </w:t>
      </w:r>
      <w:r w:rsidR="00D32B8B">
        <w:t>succès s’inscrit dans la durée</w:t>
      </w:r>
      <w:r w:rsidR="00175212">
        <w:t>. Il en va de m</w:t>
      </w:r>
      <w:r w:rsidR="00175212">
        <w:rPr>
          <w:rFonts w:ascii="Arial" w:hAnsi="Arial" w:cs="Arial"/>
        </w:rPr>
        <w:t>ê</w:t>
      </w:r>
      <w:r w:rsidR="00175212">
        <w:t>me pour l</w:t>
      </w:r>
      <w:r w:rsidR="00D51344">
        <w:t xml:space="preserve">es </w:t>
      </w:r>
      <w:r w:rsidR="00175212">
        <w:t xml:space="preserve">science centers </w:t>
      </w:r>
      <w:r w:rsidR="00D51344">
        <w:t xml:space="preserve">aux Etats-Unis </w:t>
      </w:r>
      <w:r w:rsidR="004F018C">
        <w:t xml:space="preserve">et en Asie </w:t>
      </w:r>
      <w:r w:rsidR="00175212">
        <w:t xml:space="preserve">(le Hong Kong Science Center per exemple) : ils </w:t>
      </w:r>
      <w:r w:rsidR="00D51344">
        <w:t xml:space="preserve">affichent des résultats similaires, à savoir des </w:t>
      </w:r>
      <w:r w:rsidR="00175212">
        <w:t>fr</w:t>
      </w:r>
      <w:r w:rsidR="00175212">
        <w:rPr>
          <w:rFonts w:ascii="Arial" w:hAnsi="Arial" w:cs="Arial"/>
        </w:rPr>
        <w:t>é</w:t>
      </w:r>
      <w:r w:rsidR="00175212">
        <w:t xml:space="preserve">quentations </w:t>
      </w:r>
      <w:r w:rsidR="00D51344">
        <w:t>stables en termes de visiteurs</w:t>
      </w:r>
      <w:r w:rsidR="00D32B8B">
        <w:t>.</w:t>
      </w:r>
    </w:p>
    <w:p w14:paraId="28DFEA32" w14:textId="0F0944EA" w:rsidR="00D32B8B" w:rsidRDefault="00D32B8B" w:rsidP="006132B3">
      <w:r>
        <w:t>Les chiffres de</w:t>
      </w:r>
      <w:r w:rsidR="00175212">
        <w:t>s</w:t>
      </w:r>
      <w:r w:rsidR="004F018C">
        <w:t xml:space="preserve"> </w:t>
      </w:r>
      <w:r w:rsidR="00175212">
        <w:t>s</w:t>
      </w:r>
      <w:r>
        <w:t xml:space="preserve">cience </w:t>
      </w:r>
      <w:r w:rsidR="00175212">
        <w:t xml:space="preserve">centers </w:t>
      </w:r>
      <w:r>
        <w:t xml:space="preserve">aux </w:t>
      </w:r>
      <w:r w:rsidR="004F018C">
        <w:t>Etats-Unis</w:t>
      </w:r>
      <w:r>
        <w:t xml:space="preserve"> sont </w:t>
      </w:r>
      <w:r w:rsidR="00175212">
        <w:t xml:space="preserve">encore plus </w:t>
      </w:r>
      <w:r>
        <w:t>impressionnants</w:t>
      </w:r>
      <w:r w:rsidR="004967B6">
        <w:t xml:space="preserve">. </w:t>
      </w:r>
      <w:r w:rsidR="00175212">
        <w:t>L</w:t>
      </w:r>
      <w:r>
        <w:t>es centres</w:t>
      </w:r>
      <w:r w:rsidR="004967B6">
        <w:t xml:space="preserve"> </w:t>
      </w:r>
      <w:r w:rsidR="00175212">
        <w:t>sont</w:t>
      </w:r>
      <w:r>
        <w:t xml:space="preserve"> généralement </w:t>
      </w:r>
      <w:r w:rsidR="00175212">
        <w:t xml:space="preserve">de </w:t>
      </w:r>
      <w:r>
        <w:t xml:space="preserve">plus </w:t>
      </w:r>
      <w:r w:rsidR="00175212">
        <w:t xml:space="preserve">grande dimension </w:t>
      </w:r>
      <w:r>
        <w:t>(en termes de surface), avec une offre très conséquente en matière de stations d’expérimentation et expositions temporaires</w:t>
      </w:r>
      <w:r w:rsidR="00175212">
        <w:t>. L</w:t>
      </w:r>
      <w:r>
        <w:t>e</w:t>
      </w:r>
      <w:r w:rsidR="00175212">
        <w:t xml:space="preserve"> succ</w:t>
      </w:r>
      <w:ins w:id="103" w:author="Nicholas Didier" w:date="2013-11-19T11:15:00Z">
        <w:r w:rsidR="00D016F1">
          <w:rPr>
            <w:rFonts w:ascii="Arial" w:hAnsi="Arial" w:cs="Arial"/>
          </w:rPr>
          <w:t>è</w:t>
        </w:r>
      </w:ins>
      <w:r w:rsidR="00175212">
        <w:t>s se laisse facilement mesurer par le</w:t>
      </w:r>
      <w:r w:rsidR="004967B6">
        <w:t xml:space="preserve"> nombre de visiteurs. </w:t>
      </w:r>
      <w:r w:rsidR="00175212">
        <w:t xml:space="preserve">Ainsi, le </w:t>
      </w:r>
      <w:r w:rsidR="004967B6">
        <w:t>California Science Center</w:t>
      </w:r>
      <w:r w:rsidR="006132B3">
        <w:t xml:space="preserve"> à Los Angeles</w:t>
      </w:r>
      <w:r w:rsidR="004967B6">
        <w:t xml:space="preserve"> attire plus de 1,5 millions de visiteurs par an depuis son ouverture en 1998. Le Museum of Science à Boston affiche la même moyenne annuelle, il est l’attraction la plus visitée </w:t>
      </w:r>
      <w:r w:rsidR="00175212">
        <w:t xml:space="preserve">de la ville </w:t>
      </w:r>
      <w:r w:rsidR="004967B6">
        <w:t xml:space="preserve">depuis quelques années. </w:t>
      </w:r>
      <w:r w:rsidR="006132B3">
        <w:t xml:space="preserve">Le Museum of Science and Industry à Chicago, le Pacific Science Center à Seattle, le St. Louis Science Center attirent </w:t>
      </w:r>
      <w:r w:rsidR="00B854D1">
        <w:t xml:space="preserve">eux </w:t>
      </w:r>
      <w:r w:rsidR="006132B3">
        <w:t xml:space="preserve">aussi plus de 1,5 millions de visiteurs par an. </w:t>
      </w:r>
      <w:r w:rsidR="00175212">
        <w:t>En Asie, l</w:t>
      </w:r>
      <w:r w:rsidR="004F018C">
        <w:t xml:space="preserve">e Museum of Science de Hong Kong affiche </w:t>
      </w:r>
      <w:r w:rsidR="00175212">
        <w:rPr>
          <w:rFonts w:ascii="Arial" w:hAnsi="Arial" w:cs="Arial"/>
        </w:rPr>
        <w:t>é</w:t>
      </w:r>
      <w:r w:rsidR="00175212">
        <w:t xml:space="preserve">galement </w:t>
      </w:r>
      <w:r w:rsidR="004F018C">
        <w:t xml:space="preserve">près d’un million de visiteurs </w:t>
      </w:r>
      <w:r w:rsidR="00175212">
        <w:t>annuels.</w:t>
      </w:r>
    </w:p>
    <w:p w14:paraId="312843D3" w14:textId="32EF3744" w:rsidR="00935425" w:rsidRPr="00DF7AB3" w:rsidRDefault="006132B3" w:rsidP="00935425">
      <w:pPr>
        <w:rPr>
          <w:lang w:val="fr-FR"/>
          <w:rPrChange w:id="104" w:author="Nicholas Didier" w:date="2013-11-24T18:06:00Z">
            <w:rPr/>
          </w:rPrChange>
        </w:rPr>
      </w:pPr>
      <w:r w:rsidRPr="00DF7AB3">
        <w:rPr>
          <w:lang w:val="fr-FR"/>
          <w:rPrChange w:id="105" w:author="Nicholas Didier" w:date="2013-11-24T18:06:00Z">
            <w:rPr/>
          </w:rPrChange>
        </w:rPr>
        <w:t>En comparant les ent</w:t>
      </w:r>
      <w:r w:rsidR="00935425" w:rsidRPr="00DF7AB3">
        <w:rPr>
          <w:lang w:val="fr-FR"/>
          <w:rPrChange w:id="106" w:author="Nicholas Didier" w:date="2013-11-24T18:06:00Z">
            <w:rPr/>
          </w:rPrChange>
        </w:rPr>
        <w:t>r</w:t>
      </w:r>
      <w:r w:rsidRPr="00DF7AB3">
        <w:rPr>
          <w:lang w:val="fr-FR"/>
          <w:rPrChange w:id="107" w:author="Nicholas Didier" w:date="2013-11-24T18:06:00Z">
            <w:rPr/>
          </w:rPrChange>
        </w:rPr>
        <w:t xml:space="preserve">ées des divers </w:t>
      </w:r>
      <w:r w:rsidR="00175212" w:rsidRPr="00DF7AB3">
        <w:rPr>
          <w:lang w:val="fr-FR"/>
          <w:rPrChange w:id="108" w:author="Nicholas Didier" w:date="2013-11-24T18:06:00Z">
            <w:rPr/>
          </w:rPrChange>
        </w:rPr>
        <w:t xml:space="preserve">science centers </w:t>
      </w:r>
      <w:r w:rsidRPr="00DF7AB3">
        <w:rPr>
          <w:lang w:val="fr-FR"/>
          <w:rPrChange w:id="109" w:author="Nicholas Didier" w:date="2013-11-24T18:06:00Z">
            <w:rPr/>
          </w:rPrChange>
        </w:rPr>
        <w:t>à l’échelle mondiale, nous constatons que le plus visité se trouve en Europe</w:t>
      </w:r>
      <w:r w:rsidR="00B36B66" w:rsidRPr="00DF7AB3">
        <w:rPr>
          <w:lang w:val="fr-FR"/>
          <w:rPrChange w:id="110" w:author="Nicholas Didier" w:date="2013-11-24T18:06:00Z">
            <w:rPr/>
          </w:rPrChange>
        </w:rPr>
        <w:t xml:space="preserve">: </w:t>
      </w:r>
      <w:r w:rsidRPr="00DF7AB3">
        <w:rPr>
          <w:lang w:val="fr-FR"/>
          <w:rPrChange w:id="111" w:author="Nicholas Didier" w:date="2013-11-24T18:06:00Z">
            <w:rPr/>
          </w:rPrChange>
        </w:rPr>
        <w:t xml:space="preserve">la Cité des Sciences et de </w:t>
      </w:r>
      <w:r w:rsidR="00B36B66" w:rsidRPr="00DF7AB3">
        <w:rPr>
          <w:lang w:val="fr-FR"/>
          <w:rPrChange w:id="112" w:author="Nicholas Didier" w:date="2013-11-24T18:06:00Z">
            <w:rPr/>
          </w:rPrChange>
        </w:rPr>
        <w:t xml:space="preserve">l’Industrie </w:t>
      </w:r>
      <w:r w:rsidR="009D612C" w:rsidRPr="00DF7AB3">
        <w:rPr>
          <w:rFonts w:ascii="Arial" w:hAnsi="Arial" w:cs="Arial"/>
          <w:lang w:val="fr-FR"/>
          <w:rPrChange w:id="113" w:author="Nicholas Didier" w:date="2013-11-24T18:06:00Z">
            <w:rPr>
              <w:rFonts w:ascii="Arial" w:hAnsi="Arial" w:cs="Arial"/>
            </w:rPr>
          </w:rPrChange>
        </w:rPr>
        <w:t xml:space="preserve">à </w:t>
      </w:r>
      <w:r w:rsidR="009D612C" w:rsidRPr="00DF7AB3">
        <w:rPr>
          <w:lang w:val="fr-FR"/>
          <w:rPrChange w:id="114" w:author="Nicholas Didier" w:date="2013-11-24T18:06:00Z">
            <w:rPr/>
          </w:rPrChange>
        </w:rPr>
        <w:t xml:space="preserve">Paris </w:t>
      </w:r>
      <w:r w:rsidRPr="00DF7AB3">
        <w:rPr>
          <w:lang w:val="fr-FR"/>
          <w:rPrChange w:id="115" w:author="Nicholas Didier" w:date="2013-11-24T18:06:00Z">
            <w:rPr/>
          </w:rPrChange>
        </w:rPr>
        <w:t>avec plus de 5 millions de visiteurs par an.</w:t>
      </w:r>
      <w:r w:rsidR="00935425" w:rsidRPr="00DF7AB3">
        <w:rPr>
          <w:lang w:val="fr-FR"/>
          <w:rPrChange w:id="116" w:author="Nicholas Didier" w:date="2013-11-24T18:06:00Z">
            <w:rPr/>
          </w:rPrChange>
        </w:rPr>
        <w:t xml:space="preserve"> </w:t>
      </w:r>
      <w:r w:rsidR="00B36B66" w:rsidRPr="00DF7AB3">
        <w:rPr>
          <w:lang w:val="fr-FR"/>
          <w:rPrChange w:id="117" w:author="Nicholas Didier" w:date="2013-11-24T18:06:00Z">
            <w:rPr/>
          </w:rPrChange>
        </w:rPr>
        <w:t xml:space="preserve">Bien que </w:t>
      </w:r>
      <w:r w:rsidR="00935425" w:rsidRPr="00DF7AB3">
        <w:rPr>
          <w:lang w:val="fr-FR"/>
          <w:rPrChange w:id="118" w:author="Nicholas Didier" w:date="2013-11-24T18:06:00Z">
            <w:rPr/>
          </w:rPrChange>
        </w:rPr>
        <w:t xml:space="preserve">Paris </w:t>
      </w:r>
      <w:r w:rsidR="00B36B66" w:rsidRPr="00DF7AB3">
        <w:rPr>
          <w:lang w:val="fr-FR"/>
          <w:rPrChange w:id="119" w:author="Nicholas Didier" w:date="2013-11-24T18:06:00Z">
            <w:rPr/>
          </w:rPrChange>
        </w:rPr>
        <w:t>soit</w:t>
      </w:r>
      <w:r w:rsidR="00935425" w:rsidRPr="00DF7AB3">
        <w:rPr>
          <w:lang w:val="fr-FR"/>
          <w:rPrChange w:id="120" w:author="Nicholas Didier" w:date="2013-11-24T18:06:00Z">
            <w:rPr/>
          </w:rPrChange>
        </w:rPr>
        <w:t xml:space="preserve"> la ville</w:t>
      </w:r>
      <w:r w:rsidR="00B36B66" w:rsidRPr="00DF7AB3">
        <w:rPr>
          <w:lang w:val="fr-FR"/>
          <w:rPrChange w:id="121" w:author="Nicholas Didier" w:date="2013-11-24T18:06:00Z">
            <w:rPr/>
          </w:rPrChange>
        </w:rPr>
        <w:t xml:space="preserve"> touristique</w:t>
      </w:r>
      <w:r w:rsidR="00935425" w:rsidRPr="00DF7AB3">
        <w:rPr>
          <w:lang w:val="fr-FR"/>
          <w:rPrChange w:id="122" w:author="Nicholas Didier" w:date="2013-11-24T18:06:00Z">
            <w:rPr/>
          </w:rPrChange>
        </w:rPr>
        <w:t xml:space="preserve"> la plus visitée au monde, les chiffres des entrées de ce </w:t>
      </w:r>
      <w:r w:rsidR="009D612C" w:rsidRPr="00DF7AB3">
        <w:rPr>
          <w:lang w:val="fr-FR"/>
          <w:rPrChange w:id="123" w:author="Nicholas Didier" w:date="2013-11-24T18:06:00Z">
            <w:rPr/>
          </w:rPrChange>
        </w:rPr>
        <w:t xml:space="preserve">centre </w:t>
      </w:r>
      <w:r w:rsidR="00935425" w:rsidRPr="00DF7AB3">
        <w:rPr>
          <w:lang w:val="fr-FR"/>
          <w:rPrChange w:id="124" w:author="Nicholas Didier" w:date="2013-11-24T18:06:00Z">
            <w:rPr/>
          </w:rPrChange>
        </w:rPr>
        <w:t xml:space="preserve">sont </w:t>
      </w:r>
      <w:r w:rsidR="00B36B66" w:rsidRPr="00DF7AB3">
        <w:rPr>
          <w:lang w:val="fr-FR"/>
          <w:rPrChange w:id="125" w:author="Nicholas Didier" w:date="2013-11-24T18:06:00Z">
            <w:rPr/>
          </w:rPrChange>
        </w:rPr>
        <w:t>n</w:t>
      </w:r>
      <w:r w:rsidR="00B36B66" w:rsidRPr="00DF7AB3">
        <w:rPr>
          <w:rFonts w:ascii="Arial" w:hAnsi="Arial" w:cs="Arial"/>
          <w:lang w:val="fr-FR"/>
          <w:rPrChange w:id="126" w:author="Nicholas Didier" w:date="2013-11-24T18:06:00Z">
            <w:rPr>
              <w:rFonts w:ascii="Arial" w:hAnsi="Arial" w:cs="Arial"/>
            </w:rPr>
          </w:rPrChange>
        </w:rPr>
        <w:t>é</w:t>
      </w:r>
      <w:r w:rsidR="00B36B66" w:rsidRPr="00DF7AB3">
        <w:rPr>
          <w:lang w:val="fr-FR"/>
          <w:rPrChange w:id="127" w:author="Nicholas Didier" w:date="2013-11-24T18:06:00Z">
            <w:rPr/>
          </w:rPrChange>
        </w:rPr>
        <w:t xml:space="preserve">anmoins </w:t>
      </w:r>
      <w:r w:rsidR="00935425" w:rsidRPr="00DF7AB3">
        <w:rPr>
          <w:lang w:val="fr-FR"/>
          <w:rPrChange w:id="128" w:author="Nicholas Didier" w:date="2013-11-24T18:06:00Z">
            <w:rPr/>
          </w:rPrChange>
        </w:rPr>
        <w:t>impressionnants. La Cité des Sciences et de l’Industrie est suivie du Science Museum à Londres avec 2,7 millions de visiteurs</w:t>
      </w:r>
      <w:r w:rsidR="009D612C" w:rsidRPr="00DF7AB3">
        <w:rPr>
          <w:lang w:val="fr-FR"/>
          <w:rPrChange w:id="129" w:author="Nicholas Didier" w:date="2013-11-24T18:06:00Z">
            <w:rPr/>
          </w:rPrChange>
        </w:rPr>
        <w:t>. Le Shanghai Science and Technology Museum</w:t>
      </w:r>
      <w:r w:rsidR="00935425" w:rsidRPr="00DF7AB3">
        <w:rPr>
          <w:lang w:val="fr-FR"/>
          <w:rPrChange w:id="130" w:author="Nicholas Didier" w:date="2013-11-24T18:06:00Z">
            <w:rPr/>
          </w:rPrChange>
        </w:rPr>
        <w:t xml:space="preserve"> vient en troisième position</w:t>
      </w:r>
      <w:r w:rsidR="009D612C" w:rsidRPr="00DF7AB3">
        <w:rPr>
          <w:lang w:val="fr-FR"/>
          <w:rPrChange w:id="131" w:author="Nicholas Didier" w:date="2013-11-24T18:06:00Z">
            <w:rPr/>
          </w:rPrChange>
        </w:rPr>
        <w:t xml:space="preserve"> avec 2,5 millions, suivi du </w:t>
      </w:r>
      <w:r w:rsidR="00935425" w:rsidRPr="00DF7AB3">
        <w:rPr>
          <w:lang w:val="fr-FR"/>
          <w:rPrChange w:id="132" w:author="Nicholas Didier" w:date="2013-11-24T18:06:00Z">
            <w:rPr/>
          </w:rPrChange>
        </w:rPr>
        <w:t>National Science and Technology Museum, Taiwan avec 2 millions</w:t>
      </w:r>
      <w:r w:rsidR="009D612C" w:rsidRPr="00DF7AB3">
        <w:rPr>
          <w:lang w:val="fr-FR"/>
          <w:rPrChange w:id="133" w:author="Nicholas Didier" w:date="2013-11-24T18:06:00Z">
            <w:rPr/>
          </w:rPrChange>
        </w:rPr>
        <w:t>. La liste du palmar</w:t>
      </w:r>
      <w:r w:rsidR="009D612C" w:rsidRPr="00DF7AB3">
        <w:rPr>
          <w:rFonts w:ascii="Arial" w:hAnsi="Arial" w:cs="Arial"/>
          <w:lang w:val="fr-FR"/>
          <w:rPrChange w:id="134" w:author="Nicholas Didier" w:date="2013-11-24T18:06:00Z">
            <w:rPr>
              <w:rFonts w:ascii="Arial" w:hAnsi="Arial" w:cs="Arial"/>
            </w:rPr>
          </w:rPrChange>
        </w:rPr>
        <w:t>è</w:t>
      </w:r>
      <w:r w:rsidR="009D612C" w:rsidRPr="00DF7AB3">
        <w:rPr>
          <w:lang w:val="fr-FR"/>
          <w:rPrChange w:id="135" w:author="Nicholas Didier" w:date="2013-11-24T18:06:00Z">
            <w:rPr/>
          </w:rPrChange>
        </w:rPr>
        <w:t>s continue avec les c</w:t>
      </w:r>
      <w:r w:rsidR="00935425" w:rsidRPr="00DF7AB3">
        <w:rPr>
          <w:lang w:val="fr-FR"/>
          <w:rPrChange w:id="136" w:author="Nicholas Didier" w:date="2013-11-24T18:06:00Z">
            <w:rPr/>
          </w:rPrChange>
        </w:rPr>
        <w:t>enters américains</w:t>
      </w:r>
      <w:r w:rsidR="009D612C" w:rsidRPr="00DF7AB3">
        <w:rPr>
          <w:lang w:val="fr-FR"/>
          <w:rPrChange w:id="137" w:author="Nicholas Didier" w:date="2013-11-24T18:06:00Z">
            <w:rPr/>
          </w:rPrChange>
        </w:rPr>
        <w:t>, d</w:t>
      </w:r>
      <w:r w:rsidR="009D612C" w:rsidRPr="00DF7AB3">
        <w:rPr>
          <w:rFonts w:ascii="Arial" w:hAnsi="Arial" w:cs="Arial"/>
          <w:lang w:val="fr-FR"/>
          <w:rPrChange w:id="138" w:author="Nicholas Didier" w:date="2013-11-24T18:06:00Z">
            <w:rPr>
              <w:rFonts w:ascii="Arial" w:hAnsi="Arial" w:cs="Arial"/>
            </w:rPr>
          </w:rPrChange>
        </w:rPr>
        <w:t>é</w:t>
      </w:r>
      <w:r w:rsidR="009D612C" w:rsidRPr="00DF7AB3">
        <w:rPr>
          <w:lang w:val="fr-FR"/>
          <w:rPrChange w:id="139" w:author="Nicholas Didier" w:date="2013-11-24T18:06:00Z">
            <w:rPr/>
          </w:rPrChange>
        </w:rPr>
        <w:t>j</w:t>
      </w:r>
      <w:r w:rsidR="009D612C" w:rsidRPr="00DF7AB3">
        <w:rPr>
          <w:rFonts w:ascii="Arial" w:hAnsi="Arial" w:cs="Arial"/>
          <w:lang w:val="fr-FR"/>
          <w:rPrChange w:id="140" w:author="Nicholas Didier" w:date="2013-11-24T18:06:00Z">
            <w:rPr>
              <w:rFonts w:ascii="Arial" w:hAnsi="Arial" w:cs="Arial"/>
            </w:rPr>
          </w:rPrChange>
        </w:rPr>
        <w:t>à</w:t>
      </w:r>
      <w:r w:rsidR="009D612C" w:rsidRPr="00DF7AB3">
        <w:rPr>
          <w:lang w:val="fr-FR"/>
          <w:rPrChange w:id="141" w:author="Nicholas Didier" w:date="2013-11-24T18:06:00Z">
            <w:rPr/>
          </w:rPrChange>
        </w:rPr>
        <w:t xml:space="preserve"> mentionn</w:t>
      </w:r>
      <w:r w:rsidR="009D612C" w:rsidRPr="00DF7AB3">
        <w:rPr>
          <w:rFonts w:ascii="Arial" w:hAnsi="Arial" w:cs="Arial"/>
          <w:lang w:val="fr-FR"/>
          <w:rPrChange w:id="142" w:author="Nicholas Didier" w:date="2013-11-24T18:06:00Z">
            <w:rPr>
              <w:rFonts w:ascii="Arial" w:hAnsi="Arial" w:cs="Arial"/>
            </w:rPr>
          </w:rPrChange>
        </w:rPr>
        <w:t>é</w:t>
      </w:r>
      <w:r w:rsidR="009D612C" w:rsidRPr="00DF7AB3">
        <w:rPr>
          <w:lang w:val="fr-FR"/>
          <w:rPrChange w:id="143" w:author="Nicholas Didier" w:date="2013-11-24T18:06:00Z">
            <w:rPr/>
          </w:rPrChange>
        </w:rPr>
        <w:t>s et l</w:t>
      </w:r>
      <w:r w:rsidR="00935425" w:rsidRPr="00DF7AB3">
        <w:rPr>
          <w:lang w:val="fr-FR"/>
          <w:rPrChange w:id="144" w:author="Nicholas Didier" w:date="2013-11-24T18:06:00Z">
            <w:rPr/>
          </w:rPrChange>
        </w:rPr>
        <w:t xml:space="preserve">e Deutsches Museum à Munich </w:t>
      </w:r>
      <w:r w:rsidR="009D612C" w:rsidRPr="00DF7AB3">
        <w:rPr>
          <w:lang w:val="fr-FR"/>
          <w:rPrChange w:id="145" w:author="Nicholas Didier" w:date="2013-11-24T18:06:00Z">
            <w:rPr/>
          </w:rPrChange>
        </w:rPr>
        <w:t>avec</w:t>
      </w:r>
      <w:r w:rsidR="00935425" w:rsidRPr="00DF7AB3">
        <w:rPr>
          <w:lang w:val="fr-FR"/>
          <w:rPrChange w:id="146" w:author="Nicholas Didier" w:date="2013-11-24T18:06:00Z">
            <w:rPr/>
          </w:rPrChange>
        </w:rPr>
        <w:t xml:space="preserve"> plus de 1,5 millions de visiteurs par an.</w:t>
      </w:r>
    </w:p>
    <w:p w14:paraId="70BED050" w14:textId="697FD3F8" w:rsidR="00890F97" w:rsidRDefault="00B31EAB" w:rsidP="00E0055F">
      <w:r w:rsidRPr="00DF7AB3">
        <w:rPr>
          <w:lang w:val="fr-FR"/>
          <w:rPrChange w:id="147" w:author="Nicholas Didier" w:date="2013-11-24T18:06:00Z">
            <w:rPr/>
          </w:rPrChange>
        </w:rPr>
        <w:t xml:space="preserve">Pour </w:t>
      </w:r>
      <w:proofErr w:type="gramStart"/>
      <w:r w:rsidRPr="00DF7AB3">
        <w:rPr>
          <w:lang w:val="fr-FR"/>
          <w:rPrChange w:id="148" w:author="Nicholas Didier" w:date="2013-11-24T18:06:00Z">
            <w:rPr/>
          </w:rPrChange>
        </w:rPr>
        <w:t xml:space="preserve">les </w:t>
      </w:r>
      <w:r w:rsidR="00B208CB" w:rsidRPr="00DF7AB3">
        <w:rPr>
          <w:lang w:val="fr-FR"/>
          <w:rPrChange w:id="149" w:author="Nicholas Didier" w:date="2013-11-24T18:06:00Z">
            <w:rPr/>
          </w:rPrChange>
        </w:rPr>
        <w:t>science</w:t>
      </w:r>
      <w:proofErr w:type="gramEnd"/>
      <w:r w:rsidR="00B208CB" w:rsidRPr="00DF7AB3">
        <w:rPr>
          <w:lang w:val="fr-FR"/>
          <w:rPrChange w:id="150" w:author="Nicholas Didier" w:date="2013-11-24T18:06:00Z">
            <w:rPr/>
          </w:rPrChange>
        </w:rPr>
        <w:t xml:space="preserve"> centers </w:t>
      </w:r>
      <w:r w:rsidRPr="00DF7AB3">
        <w:rPr>
          <w:lang w:val="fr-FR"/>
          <w:rPrChange w:id="151" w:author="Nicholas Didier" w:date="2013-11-24T18:06:00Z">
            <w:rPr/>
          </w:rPrChange>
        </w:rPr>
        <w:t>en Europe</w:t>
      </w:r>
      <w:r w:rsidR="00B208CB" w:rsidRPr="00DF7AB3">
        <w:rPr>
          <w:lang w:val="fr-FR"/>
          <w:rPrChange w:id="152" w:author="Nicholas Didier" w:date="2013-11-24T18:06:00Z">
            <w:rPr/>
          </w:rPrChange>
        </w:rPr>
        <w:t xml:space="preserve"> continentale</w:t>
      </w:r>
      <w:r w:rsidR="00890F97" w:rsidRPr="00DF7AB3">
        <w:rPr>
          <w:lang w:val="fr-FR"/>
          <w:rPrChange w:id="153" w:author="Nicholas Didier" w:date="2013-11-24T18:06:00Z">
            <w:rPr/>
          </w:rPrChange>
        </w:rPr>
        <w:t>, comme</w:t>
      </w:r>
      <w:r w:rsidR="00B208CB" w:rsidRPr="00DF7AB3">
        <w:rPr>
          <w:lang w:val="fr-FR"/>
          <w:rPrChange w:id="154" w:author="Nicholas Didier" w:date="2013-11-24T18:06:00Z">
            <w:rPr/>
          </w:rPrChange>
        </w:rPr>
        <w:t xml:space="preserve"> le</w:t>
      </w:r>
      <w:r w:rsidR="00890F97" w:rsidRPr="00DF7AB3">
        <w:rPr>
          <w:lang w:val="fr-FR"/>
          <w:rPrChange w:id="155" w:author="Nicholas Didier" w:date="2013-11-24T18:06:00Z">
            <w:rPr/>
          </w:rPrChange>
        </w:rPr>
        <w:t xml:space="preserve"> Technorama (CH) ou encore Nemo (NL), le nombre de visiteurs permet </w:t>
      </w:r>
      <w:del w:id="156" w:author="Nicholas Didier" w:date="2013-11-24T18:07:00Z">
        <w:r w:rsidR="00B208CB" w:rsidRPr="00DF7AB3" w:rsidDel="00DF7AB3">
          <w:rPr>
            <w:lang w:val="fr-FR"/>
            <w:rPrChange w:id="157" w:author="Nicholas Didier" w:date="2013-11-24T18:06:00Z">
              <w:rPr/>
            </w:rPrChange>
          </w:rPr>
          <w:delText>generalemet</w:delText>
        </w:r>
      </w:del>
      <w:ins w:id="158" w:author="Nicholas Didier" w:date="2013-11-24T18:07:00Z">
        <w:r w:rsidR="00DF7AB3" w:rsidRPr="00DF7AB3">
          <w:rPr>
            <w:lang w:val="fr-FR"/>
          </w:rPr>
          <w:t>généralement</w:t>
        </w:r>
      </w:ins>
      <w:r w:rsidR="00B208CB" w:rsidRPr="00DF7AB3">
        <w:rPr>
          <w:lang w:val="fr-FR"/>
          <w:rPrChange w:id="159" w:author="Nicholas Didier" w:date="2013-11-24T18:06:00Z">
            <w:rPr/>
          </w:rPrChange>
        </w:rPr>
        <w:t xml:space="preserve"> </w:t>
      </w:r>
      <w:r w:rsidR="00890F97" w:rsidRPr="00DF7AB3">
        <w:rPr>
          <w:lang w:val="fr-FR"/>
          <w:rPrChange w:id="160" w:author="Nicholas Didier" w:date="2013-11-24T18:06:00Z">
            <w:rPr/>
          </w:rPrChange>
        </w:rPr>
        <w:t>d’obtenir un degré d’autofinancement autour de 60%. Le reste des revenus proviennent d’aides</w:t>
      </w:r>
      <w:r w:rsidR="00890F97">
        <w:t xml:space="preserve"> </w:t>
      </w:r>
      <w:r w:rsidR="00890F97">
        <w:lastRenderedPageBreak/>
        <w:t>financières sous forme de sponsoring ou de soutien financier des villes, des institutions du tourisme et des collectivités.</w:t>
      </w:r>
    </w:p>
    <w:p w14:paraId="634A8505" w14:textId="77777777" w:rsidR="00F9403D" w:rsidRDefault="00681F8A" w:rsidP="00F9403D">
      <w:pPr>
        <w:pStyle w:val="Heading2"/>
      </w:pPr>
      <w:bookmarkStart w:id="161" w:name="_Toc245615659"/>
      <w:r>
        <w:t>2.4</w:t>
      </w:r>
      <w:r w:rsidR="00F9403D">
        <w:t>. La clientèle</w:t>
      </w:r>
      <w:r w:rsidR="00ED3EA4">
        <w:t xml:space="preserve"> des musées scientifiques interactifs</w:t>
      </w:r>
      <w:bookmarkEnd w:id="161"/>
    </w:p>
    <w:p w14:paraId="3CDE09AD" w14:textId="71A57EED" w:rsidR="00EB6733" w:rsidRDefault="00B208CB" w:rsidP="00EB6733">
      <w:r>
        <w:t xml:space="preserve">Dans </w:t>
      </w:r>
      <w:r w:rsidR="00935425">
        <w:t xml:space="preserve">notre analyse de clientèle nous nous </w:t>
      </w:r>
      <w:r>
        <w:t xml:space="preserve">limitons </w:t>
      </w:r>
      <w:ins w:id="162" w:author="Jean Calmes" w:date="2013-11-10T22:23:00Z">
        <w:r w:rsidR="00540C02">
          <w:t>aux</w:t>
        </w:r>
      </w:ins>
      <w:r w:rsidR="00935425">
        <w:t xml:space="preserve"> </w:t>
      </w:r>
      <w:r>
        <w:t>science centers europ</w:t>
      </w:r>
      <w:r>
        <w:rPr>
          <w:rFonts w:ascii="Arial" w:hAnsi="Arial" w:cs="Arial"/>
        </w:rPr>
        <w:t>é</w:t>
      </w:r>
      <w:r>
        <w:t xml:space="preserve">ens </w:t>
      </w:r>
      <w:r w:rsidR="00935425">
        <w:t xml:space="preserve">afin d’identifier un public représentatif susceptible d’être </w:t>
      </w:r>
      <w:r>
        <w:t xml:space="preserve">comparable aux visiteurs potentiels du futur </w:t>
      </w:r>
      <w:r w:rsidR="00935425">
        <w:t xml:space="preserve">Luxembourg Science Center. </w:t>
      </w:r>
      <w:r w:rsidR="00D32B8B">
        <w:t>Nous avons</w:t>
      </w:r>
      <w:r w:rsidR="00C868B9" w:rsidRPr="00C868B9">
        <w:t xml:space="preserve"> découvert à travers les rapports d’activité, nos entretiens</w:t>
      </w:r>
      <w:r w:rsidR="00D32B8B">
        <w:t xml:space="preserve"> avec les responsables</w:t>
      </w:r>
      <w:r w:rsidR="00C868B9" w:rsidRPr="00C868B9">
        <w:t xml:space="preserve"> et </w:t>
      </w:r>
      <w:r w:rsidR="00D32B8B">
        <w:t xml:space="preserve">les </w:t>
      </w:r>
      <w:r w:rsidR="00C868B9" w:rsidRPr="00C868B9">
        <w:t>visites</w:t>
      </w:r>
      <w:r w:rsidR="00D32B8B">
        <w:t xml:space="preserve"> de centres de la science</w:t>
      </w:r>
      <w:r w:rsidR="00C868B9" w:rsidRPr="00C868B9">
        <w:t xml:space="preserve"> que </w:t>
      </w:r>
      <w:r w:rsidR="00935425">
        <w:t>la clientèle est t</w:t>
      </w:r>
      <w:r w:rsidR="00D32B8B">
        <w:t>rès variée</w:t>
      </w:r>
      <w:r w:rsidR="00935425">
        <w:t xml:space="preserve"> et ne se limite pas </w:t>
      </w:r>
      <w:r w:rsidR="008C2A59">
        <w:t>à un</w:t>
      </w:r>
      <w:r w:rsidR="00935425">
        <w:t xml:space="preserve"> type de clientèle bien défini</w:t>
      </w:r>
      <w:r w:rsidR="00D32B8B">
        <w:t>.</w:t>
      </w:r>
    </w:p>
    <w:p w14:paraId="4F0AC5E1" w14:textId="75033398" w:rsidR="00B208CB" w:rsidRDefault="00942B2F" w:rsidP="00ED3EA4">
      <w:r>
        <w:t xml:space="preserve">En </w:t>
      </w:r>
      <w:r w:rsidR="00B208CB">
        <w:t xml:space="preserve">comparant </w:t>
      </w:r>
      <w:r>
        <w:t>des différents rapports d’activité</w:t>
      </w:r>
      <w:r w:rsidR="004754FF">
        <w:rPr>
          <w:rStyle w:val="FootnoteReference"/>
        </w:rPr>
        <w:footnoteReference w:id="5"/>
      </w:r>
      <w:r>
        <w:t xml:space="preserve">, </w:t>
      </w:r>
      <w:r w:rsidR="00B208CB">
        <w:t xml:space="preserve">on constate que </w:t>
      </w:r>
      <w:r>
        <w:t xml:space="preserve">les écoles représentent en moyenne environ 20% des visiteurs. </w:t>
      </w:r>
      <w:r w:rsidR="00B3667B">
        <w:t xml:space="preserve">Dans les </w:t>
      </w:r>
      <w:r w:rsidR="0091550C">
        <w:t xml:space="preserve">groupes scolaires qui visitent les </w:t>
      </w:r>
      <w:r w:rsidR="00B208CB">
        <w:t>science centers</w:t>
      </w:r>
      <w:r w:rsidR="0091550C">
        <w:t xml:space="preserve">, l’enseignement </w:t>
      </w:r>
      <w:r w:rsidR="00B3667B">
        <w:t>secondaire</w:t>
      </w:r>
      <w:r w:rsidR="0091550C">
        <w:t xml:space="preserve"> domine avec un pourcentage de 50%, l’en</w:t>
      </w:r>
      <w:r w:rsidR="00B3667B">
        <w:t>seignement primaire représente autour des 30% et l’universitaire 20%</w:t>
      </w:r>
      <w:r w:rsidR="00D50A8B">
        <w:t xml:space="preserve"> (données du Nemo Science Center</w:t>
      </w:r>
      <w:r w:rsidR="00B36B66">
        <w:t xml:space="preserve">). Les </w:t>
      </w:r>
      <w:r w:rsidR="00D50A8B">
        <w:t xml:space="preserve">pourcentages varient sensiblement </w:t>
      </w:r>
      <w:r w:rsidR="00B208CB">
        <w:t>par</w:t>
      </w:r>
      <w:r w:rsidR="00D50A8B">
        <w:t xml:space="preserve"> </w:t>
      </w:r>
      <w:r w:rsidR="004F018C">
        <w:t>centre</w:t>
      </w:r>
      <w:r w:rsidR="00D50A8B">
        <w:t xml:space="preserve">, mais la tendance reste </w:t>
      </w:r>
      <w:r w:rsidR="00B208CB">
        <w:t xml:space="preserve">similaire, </w:t>
      </w:r>
      <w:r w:rsidR="00D50A8B">
        <w:t>avec une prédominance des élèves du secondaire, suivi du primaire et des universitaires</w:t>
      </w:r>
      <w:r w:rsidR="00B208CB">
        <w:t xml:space="preserve"> : </w:t>
      </w:r>
      <w:r w:rsidR="00B3667B">
        <w:t xml:space="preserve">des </w:t>
      </w:r>
      <w:r w:rsidR="00EB6733">
        <w:t xml:space="preserve">classes scolaires de tous les niveaux et de tous les âges </w:t>
      </w:r>
      <w:r w:rsidR="00D50A8B">
        <w:t xml:space="preserve">font </w:t>
      </w:r>
      <w:r w:rsidR="00B208CB">
        <w:t xml:space="preserve">ainsi </w:t>
      </w:r>
      <w:r w:rsidR="00D50A8B">
        <w:t>partie</w:t>
      </w:r>
      <w:r w:rsidR="00B3667B">
        <w:t xml:space="preserve"> des </w:t>
      </w:r>
      <w:r w:rsidR="00D50A8B">
        <w:t>visiteurs</w:t>
      </w:r>
      <w:r w:rsidR="00EB6733">
        <w:t xml:space="preserve">. </w:t>
      </w:r>
      <w:r w:rsidR="00F06290">
        <w:t>Dans le cas de Technorama à Winterthur en Suis</w:t>
      </w:r>
      <w:r w:rsidR="00D50A8B">
        <w:t>se</w:t>
      </w:r>
      <w:r w:rsidR="00F06290">
        <w:t xml:space="preserve">, le centre accueille </w:t>
      </w:r>
      <w:r w:rsidR="003215CB">
        <w:t xml:space="preserve">également </w:t>
      </w:r>
      <w:r w:rsidR="00F06290">
        <w:t xml:space="preserve">des classes </w:t>
      </w:r>
      <w:r w:rsidR="00B166E3">
        <w:t xml:space="preserve">allemandes et autrichiennes. </w:t>
      </w:r>
      <w:r w:rsidR="00B208CB">
        <w:t>En l’absence de barri</w:t>
      </w:r>
      <w:r w:rsidR="00B208CB">
        <w:rPr>
          <w:rFonts w:ascii="Arial" w:hAnsi="Arial" w:cs="Arial"/>
        </w:rPr>
        <w:t>è</w:t>
      </w:r>
      <w:r w:rsidR="00B208CB">
        <w:t>re linguistique, u</w:t>
      </w:r>
      <w:r w:rsidR="00B166E3">
        <w:t xml:space="preserve">n </w:t>
      </w:r>
      <w:r w:rsidR="00B208CB">
        <w:t xml:space="preserve">centre </w:t>
      </w:r>
      <w:r w:rsidR="00B166E3">
        <w:t>interactif peut donc</w:t>
      </w:r>
      <w:r w:rsidR="003215CB">
        <w:t xml:space="preserve"> </w:t>
      </w:r>
      <w:r w:rsidR="00B166E3">
        <w:t>attirer des groupes scolaires de l’étranger</w:t>
      </w:r>
      <w:r w:rsidR="00D50A8B">
        <w:t>,</w:t>
      </w:r>
      <w:r w:rsidR="003215CB">
        <w:t xml:space="preserve"> </w:t>
      </w:r>
      <w:r w:rsidR="00B36B66">
        <w:t>m</w:t>
      </w:r>
      <w:r w:rsidR="00B36B66">
        <w:rPr>
          <w:rFonts w:ascii="Arial" w:hAnsi="Arial" w:cs="Arial"/>
        </w:rPr>
        <w:t>ê</w:t>
      </w:r>
      <w:r w:rsidR="00B36B66">
        <w:t>me si</w:t>
      </w:r>
      <w:r w:rsidR="003215CB">
        <w:t xml:space="preserve"> les systèmes éducatifs diff</w:t>
      </w:r>
      <w:ins w:id="163" w:author="Nicholas Didier" w:date="2013-11-19T11:16:00Z">
        <w:r w:rsidR="00D016F1">
          <w:rPr>
            <w:rFonts w:ascii="Arial" w:hAnsi="Arial" w:cs="Arial"/>
          </w:rPr>
          <w:t>è</w:t>
        </w:r>
      </w:ins>
      <w:r w:rsidR="003215CB">
        <w:t>re</w:t>
      </w:r>
      <w:r w:rsidR="00B36B66">
        <w:t>nt</w:t>
      </w:r>
      <w:r w:rsidR="00B166E3">
        <w:t>.</w:t>
      </w:r>
      <w:r w:rsidR="003215CB">
        <w:t xml:space="preserve"> </w:t>
      </w:r>
    </w:p>
    <w:p w14:paraId="2D260B2A" w14:textId="2370C98A" w:rsidR="0091550C" w:rsidRDefault="003215CB" w:rsidP="00ED3EA4">
      <w:r>
        <w:t>La motivation des classes scolaires pour leurs visites est celle d</w:t>
      </w:r>
      <w:r w:rsidR="00B36B66">
        <w:t>e compl</w:t>
      </w:r>
      <w:r w:rsidR="00B36B66">
        <w:rPr>
          <w:rFonts w:ascii="Arial" w:hAnsi="Arial" w:cs="Arial"/>
        </w:rPr>
        <w:t>é</w:t>
      </w:r>
      <w:r w:rsidR="00B36B66">
        <w:t xml:space="preserve">ter l’apprentissage </w:t>
      </w:r>
      <w:r>
        <w:t xml:space="preserve">et </w:t>
      </w:r>
      <w:r w:rsidR="00B36B66">
        <w:t>l</w:t>
      </w:r>
      <w:r w:rsidR="00B208CB">
        <w:t>a</w:t>
      </w:r>
      <w:r w:rsidR="00B36B66">
        <w:t xml:space="preserve"> </w:t>
      </w:r>
      <w:r>
        <w:t>compr</w:t>
      </w:r>
      <w:r w:rsidR="00B36B66">
        <w:rPr>
          <w:rFonts w:ascii="Arial" w:hAnsi="Arial" w:cs="Arial"/>
        </w:rPr>
        <w:t>é</w:t>
      </w:r>
      <w:r w:rsidR="00B36B66">
        <w:t>hension</w:t>
      </w:r>
      <w:r>
        <w:t xml:space="preserve"> </w:t>
      </w:r>
      <w:r w:rsidR="00B36B66">
        <w:t>p</w:t>
      </w:r>
      <w:r w:rsidR="00B36B66">
        <w:rPr>
          <w:rFonts w:ascii="Arial" w:hAnsi="Arial" w:cs="Arial"/>
        </w:rPr>
        <w:t>é</w:t>
      </w:r>
      <w:r w:rsidR="00B36B66">
        <w:t>dagogique</w:t>
      </w:r>
      <w:r>
        <w:t xml:space="preserve">. D’une part la visite </w:t>
      </w:r>
      <w:r w:rsidR="00B208CB">
        <w:t xml:space="preserve">perfectionne et enrichit </w:t>
      </w:r>
      <w:r>
        <w:t>le programme scolaire suivi à l’</w:t>
      </w:r>
      <w:r w:rsidR="003D7F55">
        <w:t>école</w:t>
      </w:r>
      <w:r w:rsidR="00B36B66">
        <w:t xml:space="preserve"> : </w:t>
      </w:r>
      <w:r w:rsidR="003D7F55">
        <w:t xml:space="preserve">dans ce cadre les classes scolaires </w:t>
      </w:r>
      <w:r w:rsidR="00B208CB">
        <w:t>l</w:t>
      </w:r>
      <w:r w:rsidR="003D7F55">
        <w:t xml:space="preserve">es visites </w:t>
      </w:r>
      <w:r w:rsidR="00B208CB">
        <w:t xml:space="preserve">sont </w:t>
      </w:r>
      <w:r w:rsidR="003D7F55">
        <w:t xml:space="preserve">détaillées </w:t>
      </w:r>
      <w:r w:rsidR="00B208CB">
        <w:t xml:space="preserve">davantage </w:t>
      </w:r>
      <w:r w:rsidR="003D7F55">
        <w:t>avec des explications plus poussé</w:t>
      </w:r>
      <w:ins w:id="164" w:author="Nicholas Didier" w:date="2013-11-19T11:17:00Z">
        <w:r w:rsidR="00D016F1">
          <w:t>e</w:t>
        </w:r>
      </w:ins>
      <w:r w:rsidR="003D7F55">
        <w:t>s des différentes stations d’expérimentations</w:t>
      </w:r>
      <w:r w:rsidR="00B208CB">
        <w:t xml:space="preserve">. En </w:t>
      </w:r>
      <w:r w:rsidR="003D7F55">
        <w:t xml:space="preserve">fonction du thème choisi, </w:t>
      </w:r>
      <w:r w:rsidR="00B208CB">
        <w:t>des ateliers mettent l’</w:t>
      </w:r>
      <w:r w:rsidR="003D7F55">
        <w:t xml:space="preserve">accent sur l’électricité, le recyclage, l’énergie, </w:t>
      </w:r>
      <w:r w:rsidR="00B36B66">
        <w:t xml:space="preserve">l’environnement, </w:t>
      </w:r>
      <w:r w:rsidR="003D7F55">
        <w:t xml:space="preserve">etc. Ces visites proposent bien </w:t>
      </w:r>
      <w:r w:rsidR="00B208CB">
        <w:rPr>
          <w:rFonts w:ascii="Arial" w:hAnsi="Arial" w:cs="Arial"/>
        </w:rPr>
        <w:t>é</w:t>
      </w:r>
      <w:r w:rsidR="00B208CB">
        <w:t xml:space="preserve">videmment </w:t>
      </w:r>
      <w:r w:rsidR="003D7F55">
        <w:t>des programmes adaptés au niveau de formation. D</w:t>
      </w:r>
      <w:r>
        <w:t xml:space="preserve">’autre part, </w:t>
      </w:r>
      <w:r w:rsidR="0091550C">
        <w:t xml:space="preserve">les écoles peuvent </w:t>
      </w:r>
      <w:r w:rsidR="00B208CB">
        <w:t xml:space="preserve">aussi </w:t>
      </w:r>
      <w:r w:rsidR="0091550C">
        <w:t>effectuer</w:t>
      </w:r>
      <w:r>
        <w:t xml:space="preserve"> une excursion</w:t>
      </w:r>
      <w:r w:rsidR="003D7F55">
        <w:t xml:space="preserve"> plus</w:t>
      </w:r>
      <w:r>
        <w:t xml:space="preserve"> ludique</w:t>
      </w:r>
      <w:r w:rsidR="003D7F55">
        <w:t xml:space="preserve"> </w:t>
      </w:r>
      <w:r w:rsidR="00FC642A">
        <w:t xml:space="preserve">avec </w:t>
      </w:r>
      <w:r w:rsidR="003D7F55">
        <w:t xml:space="preserve">les élèves </w:t>
      </w:r>
      <w:r w:rsidR="00FC642A">
        <w:t xml:space="preserve">pour lesquels </w:t>
      </w:r>
      <w:r w:rsidR="003D7F55">
        <w:t>le volet loisir prend plus de place</w:t>
      </w:r>
      <w:r w:rsidR="00FC642A">
        <w:t xml:space="preserve"> : </w:t>
      </w:r>
      <w:r w:rsidR="003D7F55">
        <w:t>dans ce cas</w:t>
      </w:r>
      <w:r w:rsidR="00B208CB">
        <w:t>,</w:t>
      </w:r>
      <w:r w:rsidR="003D7F55">
        <w:t xml:space="preserve"> </w:t>
      </w:r>
      <w:r w:rsidR="00B208CB">
        <w:t xml:space="preserve">la classe </w:t>
      </w:r>
      <w:ins w:id="165" w:author="Jean Calmes" w:date="2013-11-10T22:26:00Z">
        <w:r w:rsidR="00540C02">
          <w:lastRenderedPageBreak/>
          <w:t>effectue</w:t>
        </w:r>
      </w:ins>
      <w:r w:rsidR="00B208CB">
        <w:t xml:space="preserve"> </w:t>
      </w:r>
      <w:r w:rsidR="003D7F55">
        <w:t xml:space="preserve">une visite libre du Science Center </w:t>
      </w:r>
      <w:r w:rsidR="00FC642A">
        <w:t xml:space="preserve">et </w:t>
      </w:r>
      <w:r w:rsidR="003D7F55">
        <w:t>les élèves</w:t>
      </w:r>
      <w:r w:rsidR="00B208CB">
        <w:t>, laiss</w:t>
      </w:r>
      <w:r w:rsidR="00B208CB">
        <w:rPr>
          <w:rFonts w:ascii="Arial" w:hAnsi="Arial" w:cs="Arial"/>
        </w:rPr>
        <w:t>é</w:t>
      </w:r>
      <w:r w:rsidR="00B208CB">
        <w:t xml:space="preserve">s </w:t>
      </w:r>
      <w:r w:rsidR="00B208CB">
        <w:rPr>
          <w:rFonts w:ascii="Arial" w:hAnsi="Arial" w:cs="Arial"/>
        </w:rPr>
        <w:t>à eux-mêmes</w:t>
      </w:r>
      <w:r w:rsidR="00B208CB">
        <w:t xml:space="preserve"> </w:t>
      </w:r>
      <w:r w:rsidR="0091550C">
        <w:t xml:space="preserve">peuvent </w:t>
      </w:r>
      <w:r w:rsidR="00B208CB">
        <w:t>d</w:t>
      </w:r>
      <w:r w:rsidR="00B208CB">
        <w:rPr>
          <w:rFonts w:ascii="Arial" w:hAnsi="Arial" w:cs="Arial"/>
        </w:rPr>
        <w:t>é</w:t>
      </w:r>
      <w:r w:rsidR="00B208CB">
        <w:t xml:space="preserve">couvrir et </w:t>
      </w:r>
      <w:r w:rsidR="0091550C">
        <w:t xml:space="preserve">apprendre par </w:t>
      </w:r>
      <w:r w:rsidR="00B208CB">
        <w:t>leur propre initiative</w:t>
      </w:r>
      <w:r w:rsidR="0091550C">
        <w:t xml:space="preserve">, avec </w:t>
      </w:r>
      <w:r w:rsidR="00FC642A">
        <w:t xml:space="preserve">par exemple </w:t>
      </w:r>
      <w:r w:rsidR="0091550C">
        <w:t xml:space="preserve">un support écrit qui aide à la compréhension. </w:t>
      </w:r>
    </w:p>
    <w:p w14:paraId="27871184" w14:textId="38F073A6" w:rsidR="00ED3EA4" w:rsidRDefault="00B166E3" w:rsidP="00ED3EA4">
      <w:r>
        <w:t>L</w:t>
      </w:r>
      <w:r w:rsidR="00ED3EA4">
        <w:t xml:space="preserve">es </w:t>
      </w:r>
      <w:r w:rsidR="00B208CB">
        <w:t xml:space="preserve">centres </w:t>
      </w:r>
      <w:r w:rsidR="00ED3EA4">
        <w:t>attirent</w:t>
      </w:r>
      <w:r w:rsidR="00F06290">
        <w:t xml:space="preserve"> naturellement</w:t>
      </w:r>
      <w:r w:rsidR="00ED3EA4">
        <w:t xml:space="preserve"> beaucoup de familles</w:t>
      </w:r>
      <w:r w:rsidR="005B0AD1">
        <w:t xml:space="preserve">. </w:t>
      </w:r>
      <w:r w:rsidR="00B208CB">
        <w:t>Avec une moyenne d’environ 60% elles</w:t>
      </w:r>
      <w:r w:rsidR="005B0AD1">
        <w:t xml:space="preserve"> représentent la majorité des visiteurs</w:t>
      </w:r>
      <w:r w:rsidR="00B208CB">
        <w:t>. Cette cat</w:t>
      </w:r>
      <w:r w:rsidR="00B208CB">
        <w:rPr>
          <w:rFonts w:ascii="Arial" w:hAnsi="Arial" w:cs="Arial"/>
        </w:rPr>
        <w:t>é</w:t>
      </w:r>
      <w:r w:rsidR="00B208CB">
        <w:t>gorie est tr</w:t>
      </w:r>
      <w:r w:rsidR="00B208CB">
        <w:rPr>
          <w:rFonts w:ascii="Arial" w:hAnsi="Arial" w:cs="Arial"/>
        </w:rPr>
        <w:t>è</w:t>
      </w:r>
      <w:r w:rsidR="00B208CB">
        <w:t>s diverse : on y retrouve</w:t>
      </w:r>
      <w:r w:rsidR="005B0AD1">
        <w:t xml:space="preserve"> des familles nombreuses, monoparentales, accompagnées de grands-parents, ou les familles composées. </w:t>
      </w:r>
      <w:r w:rsidR="00A67FF9">
        <w:t>En analysant les différentes impressions laissé</w:t>
      </w:r>
      <w:r w:rsidR="009A3AA2">
        <w:t>e</w:t>
      </w:r>
      <w:r w:rsidR="00A67FF9">
        <w:t xml:space="preserve">s par les </w:t>
      </w:r>
      <w:ins w:id="166" w:author="Nicholas Didier" w:date="2013-11-19T11:17:00Z">
        <w:r w:rsidR="00D016F1">
          <w:t xml:space="preserve">visiteurs </w:t>
        </w:r>
      </w:ins>
      <w:r w:rsidR="00A67FF9">
        <w:t xml:space="preserve">(articles de </w:t>
      </w:r>
      <w:r w:rsidR="00F1016C">
        <w:t>presse</w:t>
      </w:r>
      <w:r w:rsidR="00A67FF9">
        <w:t xml:space="preserve">, </w:t>
      </w:r>
      <w:r w:rsidR="009A3AA2">
        <w:t>recommandations</w:t>
      </w:r>
      <w:r w:rsidR="00A67FF9">
        <w:t xml:space="preserve">, commentaires sur des sites d’évaluation comme </w:t>
      </w:r>
      <w:r w:rsidR="003F7E33">
        <w:t>TripAdvisor</w:t>
      </w:r>
      <w:r w:rsidR="00A67FF9">
        <w:t xml:space="preserve">, etc.), nous constatons que la motivation prédominante </w:t>
      </w:r>
      <w:r w:rsidR="003F7E33">
        <w:t xml:space="preserve">des parents </w:t>
      </w:r>
      <w:r w:rsidR="00A67FF9">
        <w:t xml:space="preserve">est celle de </w:t>
      </w:r>
      <w:r w:rsidR="003F7E33">
        <w:t>r</w:t>
      </w:r>
      <w:r w:rsidR="003F7E33">
        <w:rPr>
          <w:rFonts w:ascii="Arial" w:hAnsi="Arial" w:cs="Arial"/>
        </w:rPr>
        <w:t>é</w:t>
      </w:r>
      <w:r w:rsidR="003F7E33">
        <w:t xml:space="preserve">ussir </w:t>
      </w:r>
      <w:r w:rsidR="00EB62C2">
        <w:t xml:space="preserve">une </w:t>
      </w:r>
      <w:r w:rsidR="003F7E33">
        <w:t xml:space="preserve">journée </w:t>
      </w:r>
      <w:r w:rsidR="00EB62C2">
        <w:t xml:space="preserve">amusante mais également </w:t>
      </w:r>
      <w:r w:rsidR="00B208CB">
        <w:t>instructive</w:t>
      </w:r>
      <w:r w:rsidR="00A67FF9">
        <w:t xml:space="preserve">. La visite d’un </w:t>
      </w:r>
      <w:r w:rsidR="00B208CB">
        <w:t xml:space="preserve">science center </w:t>
      </w:r>
      <w:r w:rsidR="00A67FF9">
        <w:t>permet aux enfants d’apprendre et de comprendre quelque chose tout en s’amusant, ce qui est un argum</w:t>
      </w:r>
      <w:r w:rsidR="009A3AA2">
        <w:t xml:space="preserve">ent de force </w:t>
      </w:r>
      <w:r w:rsidR="00EB62C2">
        <w:t>pour</w:t>
      </w:r>
      <w:r w:rsidR="00A67FF9">
        <w:t xml:space="preserve"> </w:t>
      </w:r>
      <w:r w:rsidR="00B208CB">
        <w:t xml:space="preserve">la visite de </w:t>
      </w:r>
      <w:r w:rsidR="00A67FF9">
        <w:t xml:space="preserve">ce </w:t>
      </w:r>
      <w:r w:rsidR="00B208CB">
        <w:t xml:space="preserve">genre </w:t>
      </w:r>
      <w:r w:rsidR="00A67FF9">
        <w:t>de musée.</w:t>
      </w:r>
      <w:r w:rsidR="009A3AA2">
        <w:t xml:space="preserve"> Les parents ont l’impression d’avoir fait plaisir à leurs enfants, mais aussi de leur avoir apporté quelque chose au niveau de </w:t>
      </w:r>
      <w:r w:rsidR="00B208CB">
        <w:t>l’</w:t>
      </w:r>
      <w:r w:rsidR="00B208CB">
        <w:rPr>
          <w:rFonts w:ascii="Arial" w:hAnsi="Arial" w:cs="Arial"/>
        </w:rPr>
        <w:t>é</w:t>
      </w:r>
      <w:r w:rsidR="00B208CB">
        <w:t>ducation</w:t>
      </w:r>
      <w:r w:rsidR="009A3AA2">
        <w:t>.</w:t>
      </w:r>
      <w:r w:rsidR="003215CB">
        <w:t xml:space="preserve"> Une visite au Science Center permet aux familles d’échanger leurs expériences</w:t>
      </w:r>
      <w:r w:rsidR="0091550C">
        <w:t xml:space="preserve"> et impressions </w:t>
      </w:r>
      <w:r w:rsidR="00B208CB">
        <w:t xml:space="preserve">tout </w:t>
      </w:r>
      <w:r w:rsidR="0091550C">
        <w:t>en s’</w:t>
      </w:r>
      <w:r w:rsidR="00D50A8B">
        <w:t>amusant, c’est pour cette raison que les visite</w:t>
      </w:r>
      <w:r w:rsidR="00EB62C2">
        <w:t>s</w:t>
      </w:r>
      <w:r w:rsidR="00D50A8B">
        <w:t xml:space="preserve"> se font pour la plupart dans le cadre des activités de loisir en famille, comme les excursions d’un jour.</w:t>
      </w:r>
    </w:p>
    <w:p w14:paraId="59B6E588" w14:textId="5761F80F" w:rsidR="00A86E7B" w:rsidRDefault="00E85109" w:rsidP="00781091">
      <w:r>
        <w:t xml:space="preserve">Technopolis à Malines en Belgique, près de Bruxelles et </w:t>
      </w:r>
      <w:r w:rsidR="003F7E33">
        <w:t xml:space="preserve">donc proche </w:t>
      </w:r>
      <w:r>
        <w:t xml:space="preserve">des institutions européennes, attire </w:t>
      </w:r>
      <w:r w:rsidR="00EB62C2">
        <w:t>aussi</w:t>
      </w:r>
      <w:r>
        <w:t xml:space="preserve"> les touristes de la ville, tout comme le Nemo Science Center, qui profite largement des </w:t>
      </w:r>
      <w:r w:rsidR="00A86E7B">
        <w:t xml:space="preserve">touristes </w:t>
      </w:r>
      <w:r w:rsidR="00EB62C2">
        <w:t>curieux</w:t>
      </w:r>
      <w:r>
        <w:t xml:space="preserve"> sur place à Amsterdam. </w:t>
      </w:r>
      <w:r w:rsidR="00A86E7B">
        <w:t>Il en va de m</w:t>
      </w:r>
      <w:r w:rsidR="00A86E7B">
        <w:rPr>
          <w:rFonts w:ascii="Arial" w:hAnsi="Arial" w:cs="Arial"/>
        </w:rPr>
        <w:t>ê</w:t>
      </w:r>
      <w:r w:rsidR="00A86E7B">
        <w:t>me du</w:t>
      </w:r>
      <w:r w:rsidR="00781091">
        <w:t xml:space="preserve"> Corning Museum of Glass qui se trouve à 2H30 des Chutes Niagara aux Etats-Unis</w:t>
      </w:r>
      <w:r w:rsidR="00A86E7B">
        <w:t> : il</w:t>
      </w:r>
      <w:r w:rsidR="00781091">
        <w:t xml:space="preserve"> attire une partie des visiteurs des Chutes Niagara</w:t>
      </w:r>
      <w:r w:rsidR="003F7E33">
        <w:t>, y inclus beaucoup de Chinois</w:t>
      </w:r>
      <w:r w:rsidR="00781091">
        <w:t>. Des touristes qui ne viennent que dans le but de visiter une attraction précise, peuvent tout de même se déplacer pour voir d’autres attractions sur place ou dans la région, dans la logique de profiter de la présence sur place pour voir un maximum d’attractions</w:t>
      </w:r>
      <w:sdt>
        <w:sdtPr>
          <w:id w:val="1036004997"/>
          <w:citation/>
        </w:sdtPr>
        <w:sdtContent>
          <w:r w:rsidR="00781091">
            <w:fldChar w:fldCharType="begin"/>
          </w:r>
          <w:r w:rsidR="00781091">
            <w:instrText xml:space="preserve"> CITATION Sta95 \l 5132 </w:instrText>
          </w:r>
          <w:r w:rsidR="00781091">
            <w:fldChar w:fldCharType="separate"/>
          </w:r>
          <w:r w:rsidR="00A139AC">
            <w:rPr>
              <w:noProof/>
            </w:rPr>
            <w:t xml:space="preserve"> (Stafford, 1995)</w:t>
          </w:r>
          <w:r w:rsidR="00781091">
            <w:fldChar w:fldCharType="end"/>
          </w:r>
        </w:sdtContent>
      </w:sdt>
      <w:r w:rsidR="00781091">
        <w:t xml:space="preserve">. </w:t>
      </w:r>
      <w:r w:rsidR="003F7E33">
        <w:t>En sus, il est un fait</w:t>
      </w:r>
      <w:r w:rsidR="00400C39">
        <w:t xml:space="preserve"> </w:t>
      </w:r>
      <w:r w:rsidR="00EB62C2">
        <w:t xml:space="preserve">que les </w:t>
      </w:r>
      <w:r w:rsidR="00A86E7B">
        <w:t xml:space="preserve">science centers </w:t>
      </w:r>
      <w:r w:rsidR="00EB62C2">
        <w:t xml:space="preserve">représentent une alternative aux activités de loisir </w:t>
      </w:r>
      <w:r w:rsidR="00400C39">
        <w:t xml:space="preserve">extérieures </w:t>
      </w:r>
      <w:r w:rsidR="00EB62C2">
        <w:t xml:space="preserve">par temps </w:t>
      </w:r>
      <w:r w:rsidR="003F7E33">
        <w:t>de pluie</w:t>
      </w:r>
      <w:r w:rsidR="00EB62C2">
        <w:t xml:space="preserve">. </w:t>
      </w:r>
    </w:p>
    <w:p w14:paraId="03B7C4D5" w14:textId="09EA3F46" w:rsidR="00400C39" w:rsidRDefault="00A86E7B" w:rsidP="00781091">
      <w:r>
        <w:t xml:space="preserve">Ainsi, les </w:t>
      </w:r>
      <w:r w:rsidR="00781091">
        <w:t>musé</w:t>
      </w:r>
      <w:r w:rsidR="00D41F22">
        <w:t>e</w:t>
      </w:r>
      <w:r w:rsidR="00781091">
        <w:t>s interactifs</w:t>
      </w:r>
      <w:r w:rsidR="00E85109">
        <w:t xml:space="preserve"> attirent en grande partie les visiteurs dans le cadre d’une visite d’un jour, qui se déplacent dans le but précis </w:t>
      </w:r>
      <w:r>
        <w:t xml:space="preserve">de la </w:t>
      </w:r>
      <w:r w:rsidR="00E85109">
        <w:t xml:space="preserve">visite, mais également </w:t>
      </w:r>
      <w:r w:rsidR="00E85109">
        <w:lastRenderedPageBreak/>
        <w:t xml:space="preserve">les touristes sur place, qui profitent de leur présence </w:t>
      </w:r>
      <w:r>
        <w:t>et par curiosit</w:t>
      </w:r>
      <w:r>
        <w:rPr>
          <w:rFonts w:ascii="Arial" w:hAnsi="Arial" w:cs="Arial"/>
        </w:rPr>
        <w:t>é</w:t>
      </w:r>
      <w:r>
        <w:t xml:space="preserve"> incluent une</w:t>
      </w:r>
      <w:r w:rsidR="00E85109">
        <w:t xml:space="preserve"> visite au Science Center.</w:t>
      </w:r>
    </w:p>
    <w:p w14:paraId="3C06C49E" w14:textId="7B9169D6" w:rsidR="00F06290" w:rsidRDefault="00C270B8" w:rsidP="00ED3EA4">
      <w:r>
        <w:t xml:space="preserve">En analysant les statistiques des bilans des musées scientifiques européens à notre disposition, nous n’avons pas </w:t>
      </w:r>
      <w:r w:rsidR="00E44572">
        <w:t>identifié</w:t>
      </w:r>
      <w:r>
        <w:t xml:space="preserve"> </w:t>
      </w:r>
      <w:r w:rsidR="00A86E7B">
        <w:t>une</w:t>
      </w:r>
      <w:r w:rsidR="00D12192">
        <w:t xml:space="preserve"> </w:t>
      </w:r>
      <w:r>
        <w:t xml:space="preserve">clientèle type des musées, </w:t>
      </w:r>
      <w:r w:rsidR="00A86E7B">
        <w:t xml:space="preserve">(mis </w:t>
      </w:r>
      <w:r w:rsidR="00A86E7B">
        <w:rPr>
          <w:rFonts w:ascii="Arial" w:hAnsi="Arial" w:cs="Arial"/>
        </w:rPr>
        <w:t>à</w:t>
      </w:r>
      <w:r w:rsidR="00A86E7B">
        <w:t xml:space="preserve"> part le groupe d</w:t>
      </w:r>
      <w:r>
        <w:t>es familles</w:t>
      </w:r>
      <w:r w:rsidR="00A86E7B">
        <w:t>)</w:t>
      </w:r>
      <w:r>
        <w:t xml:space="preserve">, il n’y a pas vraiment un type de touriste (affaire, loisir, de passage, journalier, etc.) bien défini, ni un âge précis des visiteurs. </w:t>
      </w:r>
    </w:p>
    <w:p w14:paraId="6AB1C5CD" w14:textId="14964256" w:rsidR="005D0339" w:rsidRPr="00F9403D" w:rsidRDefault="005D0339" w:rsidP="00ED3EA4">
      <w:r>
        <w:t>Le</w:t>
      </w:r>
      <w:r w:rsidR="00E44572">
        <w:t xml:space="preserve"> public qui peut être attiré par</w:t>
      </w:r>
      <w:r>
        <w:t xml:space="preserve"> </w:t>
      </w:r>
      <w:r w:rsidR="00E44572">
        <w:t>les Science Centers</w:t>
      </w:r>
      <w:r>
        <w:t xml:space="preserve"> est en conséquence très </w:t>
      </w:r>
      <w:ins w:id="167" w:author="Jean Calmes" w:date="2013-11-10T22:29:00Z">
        <w:r w:rsidR="00540C02">
          <w:t xml:space="preserve">important </w:t>
        </w:r>
      </w:ins>
      <w:r w:rsidR="003F7E33">
        <w:t>et vari</w:t>
      </w:r>
      <w:r w:rsidR="003F7E33">
        <w:rPr>
          <w:rFonts w:ascii="Arial" w:hAnsi="Arial" w:cs="Arial"/>
        </w:rPr>
        <w:t>é</w:t>
      </w:r>
      <w:r>
        <w:t>, il</w:t>
      </w:r>
      <w:r w:rsidR="00E44572">
        <w:t>s</w:t>
      </w:r>
      <w:r>
        <w:t xml:space="preserve"> </w:t>
      </w:r>
      <w:r w:rsidR="003F7E33">
        <w:t>sont les lieux pr</w:t>
      </w:r>
      <w:r w:rsidR="003F7E33">
        <w:rPr>
          <w:rFonts w:ascii="Arial" w:hAnsi="Arial" w:cs="Arial"/>
        </w:rPr>
        <w:t>é</w:t>
      </w:r>
      <w:r w:rsidR="003F7E33">
        <w:t>f</w:t>
      </w:r>
      <w:r w:rsidR="003F7E33">
        <w:rPr>
          <w:rFonts w:ascii="Arial" w:hAnsi="Arial" w:cs="Arial"/>
        </w:rPr>
        <w:t>é</w:t>
      </w:r>
      <w:r w:rsidR="003F7E33">
        <w:t>r</w:t>
      </w:r>
      <w:r w:rsidR="003F7E33">
        <w:rPr>
          <w:rFonts w:ascii="Arial" w:hAnsi="Arial" w:cs="Arial"/>
        </w:rPr>
        <w:t>é</w:t>
      </w:r>
      <w:r w:rsidR="003F7E33">
        <w:t xml:space="preserve">s des </w:t>
      </w:r>
      <w:r>
        <w:t xml:space="preserve">enfants, </w:t>
      </w:r>
      <w:r w:rsidR="003F7E33">
        <w:t>des adolescents</w:t>
      </w:r>
      <w:r>
        <w:t xml:space="preserve">, </w:t>
      </w:r>
      <w:r w:rsidR="003F7E33">
        <w:t xml:space="preserve">des </w:t>
      </w:r>
      <w:r>
        <w:t xml:space="preserve">adultes comme </w:t>
      </w:r>
      <w:r w:rsidR="003F7E33">
        <w:t xml:space="preserve">des </w:t>
      </w:r>
      <w:r>
        <w:t xml:space="preserve">seniors. La science sous forme ludique de stations </w:t>
      </w:r>
      <w:r w:rsidRPr="00864D43">
        <w:rPr>
          <w:lang w:val="fr-FR"/>
        </w:rPr>
        <w:t>d’expérimentation</w:t>
      </w:r>
      <w:r>
        <w:t xml:space="preserve"> ne se limite pas à une seule clientèle mais touche effectivement </w:t>
      </w:r>
      <w:r w:rsidR="003F7E33">
        <w:t xml:space="preserve">le grand </w:t>
      </w:r>
      <w:r>
        <w:t xml:space="preserve">public </w:t>
      </w:r>
      <w:r w:rsidR="003F7E33">
        <w:t>en tant que tel.</w:t>
      </w:r>
      <w:r>
        <w:t xml:space="preserve"> </w:t>
      </w:r>
    </w:p>
    <w:p w14:paraId="40FE3299" w14:textId="1D138548" w:rsidR="003E6940" w:rsidRDefault="005D0339" w:rsidP="000D7B6D">
      <w:r>
        <w:t>De plus, d</w:t>
      </w:r>
      <w:r w:rsidR="00F9403D">
        <w:t>ans l’étude sur la clientèle, men</w:t>
      </w:r>
      <w:r w:rsidR="00531C76">
        <w:t>ée par le Nemo Sciene Center d’</w:t>
      </w:r>
      <w:r w:rsidR="00F9403D">
        <w:t>Amsterdam, plus de 70% des visiteurs affirment qu’ils reviendront au musée</w:t>
      </w:r>
      <w:r w:rsidR="00AC3050">
        <w:t xml:space="preserve"> et près de 20% des touristes avaient déjà visité Nemo avant</w:t>
      </w:r>
      <w:r w:rsidR="00F9403D">
        <w:t xml:space="preserve">. Malheureusement les données exactes </w:t>
      </w:r>
      <w:r w:rsidR="00A86E7B">
        <w:t xml:space="preserve">du suivi de ces commentaires restent pour la plupart </w:t>
      </w:r>
      <w:r w:rsidR="00F9403D">
        <w:t>incomplètes</w:t>
      </w:r>
      <w:r w:rsidR="00A86E7B">
        <w:t> : on ne sait pas</w:t>
      </w:r>
      <w:r w:rsidR="00AE03DE">
        <w:t xml:space="preserve"> </w:t>
      </w:r>
      <w:r w:rsidR="00F9403D">
        <w:t xml:space="preserve">combien de </w:t>
      </w:r>
      <w:r w:rsidR="00A86E7B">
        <w:t xml:space="preserve">ces </w:t>
      </w:r>
      <w:r w:rsidR="00F9403D">
        <w:t>visiteurs</w:t>
      </w:r>
      <w:r w:rsidR="004A000B">
        <w:t xml:space="preserve"> </w:t>
      </w:r>
      <w:r w:rsidR="00A86E7B">
        <w:t>sont effectivement revenus</w:t>
      </w:r>
      <w:r w:rsidR="00F9403D">
        <w:t xml:space="preserve">. </w:t>
      </w:r>
      <w:r w:rsidR="003E6940">
        <w:t>Les entretiens avec les responsables de Winterthur</w:t>
      </w:r>
      <w:r w:rsidR="00AE03DE">
        <w:rPr>
          <w:rStyle w:val="FootnoteReference"/>
        </w:rPr>
        <w:footnoteReference w:id="6"/>
      </w:r>
      <w:r w:rsidR="003E6940">
        <w:t xml:space="preserve"> </w:t>
      </w:r>
      <w:r w:rsidR="003F7E33">
        <w:t xml:space="preserve">confirment </w:t>
      </w:r>
      <w:r w:rsidR="00AE03DE">
        <w:t xml:space="preserve">également </w:t>
      </w:r>
      <w:r w:rsidR="003E6940">
        <w:t>qu’une partie des visiteurs reviennent</w:t>
      </w:r>
      <w:r w:rsidR="00AE03DE">
        <w:t xml:space="preserve"> effectivement</w:t>
      </w:r>
      <w:r w:rsidR="003F7E33">
        <w:t xml:space="preserve"> pour des visites subs</w:t>
      </w:r>
      <w:r w:rsidR="003F7E33">
        <w:rPr>
          <w:rFonts w:ascii="Arial" w:hAnsi="Arial" w:cs="Arial"/>
        </w:rPr>
        <w:t>é</w:t>
      </w:r>
      <w:r w:rsidR="003F7E33">
        <w:t xml:space="preserve">quentes ; </w:t>
      </w:r>
      <w:r w:rsidR="00A86E7B">
        <w:t>mais l</w:t>
      </w:r>
      <w:r w:rsidR="00A86E7B">
        <w:rPr>
          <w:rFonts w:ascii="Arial" w:hAnsi="Arial" w:cs="Arial"/>
        </w:rPr>
        <w:t>à</w:t>
      </w:r>
      <w:r w:rsidR="00A86E7B">
        <w:t xml:space="preserve"> encore</w:t>
      </w:r>
      <w:r w:rsidR="003F7E33">
        <w:t xml:space="preserve">, </w:t>
      </w:r>
      <w:r w:rsidR="00A86E7B">
        <w:t>l</w:t>
      </w:r>
      <w:r w:rsidR="003F7E33">
        <w:t xml:space="preserve">es statistiques </w:t>
      </w:r>
      <w:r w:rsidR="00A86E7B">
        <w:t xml:space="preserve">plus fiables nous manquent. </w:t>
      </w:r>
      <w:r w:rsidR="004A000B">
        <w:t xml:space="preserve"> </w:t>
      </w:r>
    </w:p>
    <w:p w14:paraId="72E7EB59" w14:textId="18B61A23" w:rsidR="005F2943" w:rsidRDefault="00A86E7B" w:rsidP="003579E7">
      <w:r>
        <w:t>L</w:t>
      </w:r>
      <w:r w:rsidR="003579E7">
        <w:t xml:space="preserve">es efforts de </w:t>
      </w:r>
      <w:r w:rsidR="003F7E33">
        <w:t xml:space="preserve">plusieurs </w:t>
      </w:r>
      <w:r>
        <w:t xml:space="preserve">science centers cherchant </w:t>
      </w:r>
      <w:r>
        <w:rPr>
          <w:rFonts w:ascii="Arial" w:hAnsi="Arial" w:cs="Arial"/>
        </w:rPr>
        <w:t>à</w:t>
      </w:r>
      <w:r>
        <w:t xml:space="preserve"> fid</w:t>
      </w:r>
      <w:r>
        <w:rPr>
          <w:rFonts w:ascii="Arial" w:hAnsi="Arial" w:cs="Arial"/>
        </w:rPr>
        <w:t xml:space="preserve">éliser les visiteurs </w:t>
      </w:r>
      <w:r>
        <w:t>en</w:t>
      </w:r>
      <w:r w:rsidR="003F7E33">
        <w:t xml:space="preserve"> offr</w:t>
      </w:r>
      <w:r>
        <w:t>ant</w:t>
      </w:r>
      <w:r w:rsidR="003F7E33">
        <w:t xml:space="preserve"> </w:t>
      </w:r>
      <w:r w:rsidR="003579E7">
        <w:t>des cartes à l’année,</w:t>
      </w:r>
      <w:ins w:id="168" w:author="Jean Calmes" w:date="2013-11-10T22:30:00Z">
        <w:r w:rsidR="00540C02">
          <w:t xml:space="preserve"> </w:t>
        </w:r>
      </w:ins>
      <w:r w:rsidR="003579E7">
        <w:t xml:space="preserve">laissent entrevoir que ce type de </w:t>
      </w:r>
      <w:r>
        <w:t>« </w:t>
      </w:r>
      <w:r w:rsidR="003579E7">
        <w:t>musée</w:t>
      </w:r>
      <w:r>
        <w:t> »</w:t>
      </w:r>
      <w:r w:rsidR="003579E7">
        <w:t xml:space="preserve"> attire une autre clientèle que les musées classiques</w:t>
      </w:r>
      <w:r>
        <w:t xml:space="preserve">. Les visiteurs </w:t>
      </w:r>
      <w:r w:rsidR="003F7E33">
        <w:t xml:space="preserve">sont </w:t>
      </w:r>
      <w:r>
        <w:rPr>
          <w:rFonts w:ascii="Arial" w:hAnsi="Arial" w:cs="Arial"/>
        </w:rPr>
        <w:t>é</w:t>
      </w:r>
      <w:r>
        <w:t>galement incit</w:t>
      </w:r>
      <w:r>
        <w:rPr>
          <w:rFonts w:ascii="Arial" w:hAnsi="Arial" w:cs="Arial"/>
        </w:rPr>
        <w:t>é</w:t>
      </w:r>
      <w:r>
        <w:t xml:space="preserve">s </w:t>
      </w:r>
      <w:r>
        <w:rPr>
          <w:rFonts w:ascii="Arial" w:hAnsi="Arial" w:cs="Arial"/>
        </w:rPr>
        <w:t>à</w:t>
      </w:r>
      <w:r>
        <w:t xml:space="preserve"> </w:t>
      </w:r>
      <w:r w:rsidR="003579E7">
        <w:t>revenir</w:t>
      </w:r>
      <w:r w:rsidR="007B5FE0">
        <w:t xml:space="preserve"> du fait que l’offre des </w:t>
      </w:r>
      <w:r>
        <w:t xml:space="preserve">science centers </w:t>
      </w:r>
      <w:r w:rsidR="007B5FE0">
        <w:t xml:space="preserve">change </w:t>
      </w:r>
      <w:r>
        <w:t xml:space="preserve">constamment </w:t>
      </w:r>
      <w:r w:rsidR="007B5FE0">
        <w:t>(autres stations d’expérimentation, offres spéciales, expositions temporaires, etc.)</w:t>
      </w:r>
      <w:r w:rsidR="003579E7">
        <w:t xml:space="preserve">. </w:t>
      </w:r>
      <w:r>
        <w:t>Quoique les</w:t>
      </w:r>
      <w:r w:rsidR="003579E7">
        <w:t xml:space="preserve"> chiffres </w:t>
      </w:r>
      <w:r>
        <w:t>des fr</w:t>
      </w:r>
      <w:r>
        <w:rPr>
          <w:rFonts w:ascii="Arial" w:hAnsi="Arial" w:cs="Arial"/>
        </w:rPr>
        <w:t>é</w:t>
      </w:r>
      <w:r>
        <w:t>quentations et fr</w:t>
      </w:r>
      <w:r>
        <w:rPr>
          <w:rFonts w:ascii="Arial" w:hAnsi="Arial" w:cs="Arial"/>
        </w:rPr>
        <w:t>é</w:t>
      </w:r>
      <w:r>
        <w:t>quentations r</w:t>
      </w:r>
      <w:r>
        <w:rPr>
          <w:rFonts w:ascii="Arial" w:hAnsi="Arial" w:cs="Arial"/>
        </w:rPr>
        <w:t>é</w:t>
      </w:r>
      <w:r>
        <w:t>p</w:t>
      </w:r>
      <w:r>
        <w:rPr>
          <w:rFonts w:ascii="Arial" w:hAnsi="Arial" w:cs="Arial"/>
        </w:rPr>
        <w:t>é</w:t>
      </w:r>
      <w:r>
        <w:t>t</w:t>
      </w:r>
      <w:r>
        <w:rPr>
          <w:rFonts w:ascii="Arial" w:hAnsi="Arial" w:cs="Arial"/>
        </w:rPr>
        <w:t>é</w:t>
      </w:r>
      <w:r>
        <w:t xml:space="preserve">es </w:t>
      </w:r>
      <w:r w:rsidR="003579E7">
        <w:t>so</w:t>
      </w:r>
      <w:r>
        <w:t>ie</w:t>
      </w:r>
      <w:r w:rsidR="003579E7">
        <w:t xml:space="preserve">nt influencés par </w:t>
      </w:r>
      <w:r>
        <w:t>des facteurs tr</w:t>
      </w:r>
      <w:r>
        <w:rPr>
          <w:rFonts w:ascii="Arial" w:hAnsi="Arial" w:cs="Arial"/>
        </w:rPr>
        <w:t>è</w:t>
      </w:r>
      <w:r>
        <w:t xml:space="preserve">s </w:t>
      </w:r>
      <w:r w:rsidR="003579E7">
        <w:t>divers (comme la proximité de l’attraction, l’intérêt des stations d’expérimentations, … etc</w:t>
      </w:r>
      <w:r w:rsidR="003F7E33">
        <w:t>.)</w:t>
      </w:r>
      <w:r>
        <w:t>,</w:t>
      </w:r>
      <w:r w:rsidR="003F7E33">
        <w:t xml:space="preserve"> </w:t>
      </w:r>
      <w:r>
        <w:t>il</w:t>
      </w:r>
      <w:r w:rsidR="003F7E33">
        <w:t xml:space="preserve"> n’emp</w:t>
      </w:r>
      <w:r w:rsidR="003F7E33">
        <w:rPr>
          <w:rFonts w:ascii="Arial" w:hAnsi="Arial" w:cs="Arial"/>
        </w:rPr>
        <w:t>ê</w:t>
      </w:r>
      <w:r w:rsidR="003F7E33">
        <w:t>che qu’</w:t>
      </w:r>
      <w:r w:rsidR="003579E7">
        <w:t xml:space="preserve">avec un concept </w:t>
      </w:r>
      <w:r w:rsidR="003F7E33">
        <w:t xml:space="preserve">et un produit </w:t>
      </w:r>
      <w:r w:rsidR="003579E7">
        <w:t xml:space="preserve">bien précis et travaillé, tout comme une offre variée et adaptée aux besoins, </w:t>
      </w:r>
      <w:r w:rsidR="003F7E33">
        <w:t xml:space="preserve">on </w:t>
      </w:r>
      <w:r w:rsidR="003579E7">
        <w:t xml:space="preserve">donne au visiteur le sentiment </w:t>
      </w:r>
      <w:r w:rsidR="003F7E33">
        <w:t xml:space="preserve">qu’il </w:t>
      </w:r>
      <w:r w:rsidR="003579E7">
        <w:t>n’a pas tout vu</w:t>
      </w:r>
      <w:r w:rsidR="00B246B3">
        <w:t>,</w:t>
      </w:r>
      <w:r w:rsidR="003579E7">
        <w:t xml:space="preserve"> </w:t>
      </w:r>
      <w:r w:rsidR="003F7E33">
        <w:t xml:space="preserve">qu’il faut donc qu’il revienne! </w:t>
      </w:r>
      <w:sdt>
        <w:sdtPr>
          <w:id w:val="-864128749"/>
          <w:citation/>
        </w:sdtPr>
        <w:sdtContent>
          <w:r w:rsidR="003579E7">
            <w:fldChar w:fldCharType="begin"/>
          </w:r>
          <w:r w:rsidR="003579E7">
            <w:instrText xml:space="preserve">CITATION Cri02 \l 5132 </w:instrText>
          </w:r>
          <w:r w:rsidR="003579E7">
            <w:fldChar w:fldCharType="separate"/>
          </w:r>
          <w:r w:rsidR="00A139AC">
            <w:rPr>
              <w:noProof/>
            </w:rPr>
            <w:t>(Crié, 2002)</w:t>
          </w:r>
          <w:r w:rsidR="003579E7">
            <w:fldChar w:fldCharType="end"/>
          </w:r>
        </w:sdtContent>
      </w:sdt>
      <w:r w:rsidR="003579E7">
        <w:t>.</w:t>
      </w:r>
    </w:p>
    <w:p w14:paraId="463CB862" w14:textId="77777777" w:rsidR="005F2943" w:rsidRDefault="005F2943">
      <w:pPr>
        <w:spacing w:line="480" w:lineRule="auto"/>
        <w:ind w:firstLine="360"/>
        <w:jc w:val="left"/>
      </w:pPr>
      <w:r>
        <w:br w:type="page"/>
      </w:r>
    </w:p>
    <w:p w14:paraId="227A559B" w14:textId="77777777" w:rsidR="00BB606E" w:rsidRDefault="00CC1F08" w:rsidP="00AE6C71">
      <w:pPr>
        <w:pStyle w:val="Heading1"/>
        <w:numPr>
          <w:ilvl w:val="0"/>
          <w:numId w:val="1"/>
        </w:numPr>
        <w:jc w:val="left"/>
      </w:pPr>
      <w:bookmarkStart w:id="169" w:name="_Toc245615660"/>
      <w:r>
        <w:lastRenderedPageBreak/>
        <w:t>Le cas du Swiss Science Center</w:t>
      </w:r>
      <w:r w:rsidR="00F9403D">
        <w:t xml:space="preserve"> Technor</w:t>
      </w:r>
      <w:r w:rsidR="00B31EAB">
        <w:t>a</w:t>
      </w:r>
      <w:r w:rsidR="00F9403D">
        <w:t>ma à Winterthur</w:t>
      </w:r>
      <w:bookmarkEnd w:id="169"/>
    </w:p>
    <w:p w14:paraId="4A32D228" w14:textId="591EB88F" w:rsidR="00F9403D" w:rsidRDefault="00F9403D" w:rsidP="00F9403D">
      <w:r>
        <w:t xml:space="preserve">Pour notre étude nous nous penchons sur le </w:t>
      </w:r>
      <w:r w:rsidR="00A86E7B">
        <w:t xml:space="preserve">sujet du </w:t>
      </w:r>
      <w:r>
        <w:t xml:space="preserve">Technorama à Winterthur en Suisse. </w:t>
      </w:r>
      <w:r w:rsidR="00A86E7B">
        <w:t xml:space="preserve">Ce </w:t>
      </w:r>
      <w:ins w:id="170" w:author="Jean Calmes" w:date="2013-11-10T22:31:00Z">
        <w:r w:rsidR="00540C02">
          <w:t xml:space="preserve">science </w:t>
        </w:r>
      </w:ins>
      <w:r w:rsidR="00A86E7B">
        <w:t xml:space="preserve">center </w:t>
      </w:r>
      <w:r>
        <w:t xml:space="preserve">qui regroupe plus de 500 stations d’expérimentation, peut être comparable </w:t>
      </w:r>
      <w:r w:rsidR="003F7E33">
        <w:rPr>
          <w:rFonts w:ascii="Arial" w:hAnsi="Arial" w:cs="Arial"/>
        </w:rPr>
        <w:t>à</w:t>
      </w:r>
      <w:r>
        <w:t xml:space="preserve"> </w:t>
      </w:r>
      <w:r w:rsidR="003F7E33">
        <w:t>notre Projet</w:t>
      </w:r>
      <w:r>
        <w:t xml:space="preserve">, </w:t>
      </w:r>
      <w:r w:rsidR="003F7E33">
        <w:t xml:space="preserve">tant </w:t>
      </w:r>
      <w:r>
        <w:t xml:space="preserve">par le concept et l’envergure, comme par les expériences scientifiques proposées. </w:t>
      </w:r>
      <w:r w:rsidR="003F7E33">
        <w:t xml:space="preserve">La ville de </w:t>
      </w:r>
      <w:r w:rsidR="00E85109">
        <w:t xml:space="preserve">Winterthur </w:t>
      </w:r>
      <w:r w:rsidR="003F7E33">
        <w:t xml:space="preserve">est </w:t>
      </w:r>
      <w:r w:rsidR="00E85109">
        <w:t>proche des frontières avec l’</w:t>
      </w:r>
      <w:r w:rsidR="003F7E33">
        <w:t>Allemagne,</w:t>
      </w:r>
      <w:r w:rsidR="00E85109">
        <w:t xml:space="preserve"> </w:t>
      </w:r>
      <w:r w:rsidR="003F7E33">
        <w:t xml:space="preserve"> </w:t>
      </w:r>
      <w:r w:rsidR="00E85109">
        <w:t xml:space="preserve">l’Autriche, </w:t>
      </w:r>
      <w:r w:rsidR="00EC4765">
        <w:t>et des r</w:t>
      </w:r>
      <w:r w:rsidR="00EC4765">
        <w:rPr>
          <w:rFonts w:ascii="Arial" w:hAnsi="Arial" w:cs="Arial"/>
        </w:rPr>
        <w:t>égions suisses italo- et francophones, et se situe donc dans un environnement</w:t>
      </w:r>
      <w:r w:rsidR="00A86E7B">
        <w:rPr>
          <w:rFonts w:ascii="Arial" w:hAnsi="Arial" w:cs="Arial"/>
        </w:rPr>
        <w:t xml:space="preserve"> multilingue.</w:t>
      </w:r>
      <w:r w:rsidR="00EC4765">
        <w:rPr>
          <w:rFonts w:ascii="Arial" w:hAnsi="Arial" w:cs="Arial"/>
        </w:rPr>
        <w:t xml:space="preserve"> Il en va de même pour </w:t>
      </w:r>
      <w:r w:rsidR="00E85109">
        <w:t xml:space="preserve">Differdange </w:t>
      </w:r>
      <w:r w:rsidR="00EC4765">
        <w:t>qui</w:t>
      </w:r>
      <w:r w:rsidR="00E85109">
        <w:t xml:space="preserve"> se trouve </w:t>
      </w:r>
      <w:r w:rsidR="00EC4765">
        <w:rPr>
          <w:rFonts w:ascii="Arial" w:hAnsi="Arial" w:cs="Arial"/>
        </w:rPr>
        <w:t>à</w:t>
      </w:r>
      <w:r w:rsidR="00EC4765">
        <w:t xml:space="preserve"> la fronti</w:t>
      </w:r>
      <w:r w:rsidR="00EC4765">
        <w:rPr>
          <w:rFonts w:ascii="Arial" w:hAnsi="Arial" w:cs="Arial"/>
        </w:rPr>
        <w:t>è</w:t>
      </w:r>
      <w:r w:rsidR="00EC4765">
        <w:t xml:space="preserve">re avec </w:t>
      </w:r>
      <w:r w:rsidR="00E85109">
        <w:t>la France</w:t>
      </w:r>
      <w:r w:rsidR="00EC4765">
        <w:t xml:space="preserve"> et</w:t>
      </w:r>
      <w:r w:rsidR="00E85109">
        <w:t xml:space="preserve"> la Belgique mais aussi </w:t>
      </w:r>
      <w:r w:rsidR="00EC4765">
        <w:t xml:space="preserve">à proximité </w:t>
      </w:r>
      <w:r w:rsidR="00A86E7B">
        <w:t xml:space="preserve">de </w:t>
      </w:r>
      <w:r w:rsidR="00E85109">
        <w:t xml:space="preserve">l’Allemagne. </w:t>
      </w:r>
      <w:r w:rsidR="00EC4765">
        <w:t xml:space="preserve">Au Technorama, les </w:t>
      </w:r>
      <w:r w:rsidR="00B31EAB">
        <w:t xml:space="preserve">stations d’expérimentation sont conçues en majeur partie par le centre lui-même tout comme l’envisage le Projet </w:t>
      </w:r>
      <w:r w:rsidR="00EC4765">
        <w:t xml:space="preserve">de </w:t>
      </w:r>
      <w:r w:rsidR="00B31EAB">
        <w:t xml:space="preserve">Differdange. Une collaboration entre les deux </w:t>
      </w:r>
      <w:r w:rsidR="00A86E7B">
        <w:t xml:space="preserve">science centers </w:t>
      </w:r>
      <w:r w:rsidR="00B31EAB">
        <w:t>a déjà été mise en place afin d’échanger des idées et de s’aider mutuellement dans le cadre de la gestion et de l’organisation.</w:t>
      </w:r>
    </w:p>
    <w:p w14:paraId="1AB520E0" w14:textId="77777777" w:rsidR="00F9403D" w:rsidRDefault="00416811" w:rsidP="00416811">
      <w:pPr>
        <w:pStyle w:val="Heading2"/>
      </w:pPr>
      <w:bookmarkStart w:id="171" w:name="_Toc245615661"/>
      <w:r>
        <w:t>3.1. Aperçu historique</w:t>
      </w:r>
      <w:bookmarkEnd w:id="171"/>
    </w:p>
    <w:p w14:paraId="31BAEAC5" w14:textId="172870AD" w:rsidR="00416811" w:rsidRDefault="00416811" w:rsidP="008B5270">
      <w:r>
        <w:t>En 1947, l’association pour la fondation d’un musée de la technique voit le jour. Elle commence à collecter des objets d’exposition</w:t>
      </w:r>
      <w:r w:rsidR="00EC4765">
        <w:t xml:space="preserve"> suisses</w:t>
      </w:r>
      <w:r>
        <w:t>, constitués pour une large part de machines et d’appareils obsolètes dont se défont les entreprises industrielles implantée</w:t>
      </w:r>
      <w:r w:rsidR="00EC4765">
        <w:t>s</w:t>
      </w:r>
      <w:r>
        <w:t xml:space="preserve"> dans la région et dans l’ancien « triangle d’or » de la construction suisse de machines, entr</w:t>
      </w:r>
      <w:r w:rsidR="008B5270">
        <w:t>e Winterthur, Zurich et Baden.</w:t>
      </w:r>
    </w:p>
    <w:p w14:paraId="6ACD66A6" w14:textId="7E1C12AF" w:rsidR="00416811" w:rsidRDefault="00416811" w:rsidP="00416811">
      <w:r>
        <w:t>Le 26 juin 1969, une fondation est créée sous la désignation TECHNORAMA DER SCHWEIZ, avec la précision que son objectif consiste à exposer « les sciences et les techniques dans le cadre d’une présentation</w:t>
      </w:r>
      <w:r w:rsidR="00EC4765">
        <w:t> </w:t>
      </w:r>
      <w:r>
        <w:t xml:space="preserve">vivante </w:t>
      </w:r>
      <w:r w:rsidR="00EC4765">
        <w:t xml:space="preserve">». Ce </w:t>
      </w:r>
      <w:r>
        <w:t xml:space="preserve">principe </w:t>
      </w:r>
      <w:r w:rsidR="00EC4765">
        <w:rPr>
          <w:rFonts w:ascii="Arial" w:hAnsi="Arial" w:cs="Arial"/>
        </w:rPr>
        <w:t>é</w:t>
      </w:r>
      <w:r w:rsidR="00EC4765">
        <w:t xml:space="preserve">tait </w:t>
      </w:r>
      <w:r>
        <w:t>destiné à se concrétiser par une exposition dont la forme devait permettre à un vaste public d’aborder les thèmes sélectionnés au moyen d’une expérimentation directe.</w:t>
      </w:r>
    </w:p>
    <w:p w14:paraId="64E7DB66" w14:textId="77777777" w:rsidR="00416811" w:rsidRDefault="00416811" w:rsidP="008B5270">
      <w:r>
        <w:t xml:space="preserve">L’exposition organisée en 1982 porte encore la forte empreinte d’une conception muséale traditionnelle et de l’approche des musées techniques conventionnels. </w:t>
      </w:r>
    </w:p>
    <w:p w14:paraId="2DD8C3E1" w14:textId="77777777" w:rsidR="00416811" w:rsidRDefault="00416811" w:rsidP="00416811">
      <w:r>
        <w:t>Une nouvelle ligne directrice</w:t>
      </w:r>
      <w:r w:rsidR="008B5270">
        <w:t xml:space="preserve"> est adoptée en juin 1990, e</w:t>
      </w:r>
      <w:r>
        <w:t>lle s’inspire des principaux Sciences Centers des Etats-Unis et du Canada, en particulier de l</w:t>
      </w:r>
      <w:r w:rsidR="008B5270">
        <w:t>’EXPLORATORIUM de San Francisco</w:t>
      </w:r>
      <w:r>
        <w:t xml:space="preserve">. Ses principes théoriques reposent sur les </w:t>
      </w:r>
      <w:r>
        <w:lastRenderedPageBreak/>
        <w:t xml:space="preserve">considérations de Frank Oppenheimer (Etats-Unis) et Richard Gregory (Royaume-Uni) relatives à un musée des sciences interactif ainsi que sur les publications de Steven Pizzey et sur une collection complète de rapports et d’évaluations de l’ASTC (Association of Science and Technology Centers) établie aux Etats-Unis. </w:t>
      </w:r>
    </w:p>
    <w:p w14:paraId="6FDF50D3" w14:textId="57B28BC3" w:rsidR="00416811" w:rsidRDefault="0021137B" w:rsidP="00416811">
      <w:r>
        <w:t xml:space="preserve">La nouvelle orientation, à savoir la transformation d’un musée en un Science Center, un champ </w:t>
      </w:r>
      <w:r w:rsidR="00EC4765">
        <w:t xml:space="preserve">d’expérimentation </w:t>
      </w:r>
      <w:r>
        <w:t xml:space="preserve">diversifié, amusant et destiné à éveiller la curiosité, </w:t>
      </w:r>
      <w:r w:rsidR="00416811">
        <w:t xml:space="preserve">est </w:t>
      </w:r>
      <w:r>
        <w:t>récompensée</w:t>
      </w:r>
      <w:r w:rsidR="00416811">
        <w:t xml:space="preserve"> par un accroissement du nombre des visiteurs</w:t>
      </w:r>
      <w:r>
        <w:t xml:space="preserve">. </w:t>
      </w:r>
      <w:r w:rsidR="00EC4765">
        <w:t xml:space="preserve">Mais </w:t>
      </w:r>
      <w:r w:rsidR="00416811">
        <w:t xml:space="preserve">plus important encore, par un accroissement vertigineux de la fréquentation de la part des jeunes et des enfants – jusqu’aux bambins d’âge préscolaire. Ainsi, </w:t>
      </w:r>
      <w:r w:rsidR="00EC4765">
        <w:t xml:space="preserve">le </w:t>
      </w:r>
      <w:r w:rsidR="00416811">
        <w:t>Technorama s’impose progressivement comme une institution indispensable à l’enseignement extra</w:t>
      </w:r>
      <w:r w:rsidR="00EC4765">
        <w:t>-</w:t>
      </w:r>
      <w:r w:rsidR="00416811">
        <w:t>scolaire.</w:t>
      </w:r>
    </w:p>
    <w:p w14:paraId="652C906F" w14:textId="77777777" w:rsidR="005E5FAF" w:rsidRDefault="00013B06" w:rsidP="005E5FAF">
      <w:pPr>
        <w:pStyle w:val="Heading2"/>
      </w:pPr>
      <w:bookmarkStart w:id="172" w:name="_Toc245615662"/>
      <w:r>
        <w:t>3.2. Le</w:t>
      </w:r>
      <w:r w:rsidR="005E5FAF">
        <w:t xml:space="preserve"> concept de Technorama</w:t>
      </w:r>
      <w:bookmarkEnd w:id="172"/>
    </w:p>
    <w:p w14:paraId="79ADCDCF" w14:textId="77777777" w:rsidR="005E5FAF" w:rsidRDefault="005E5FAF" w:rsidP="005E5FAF">
      <w:r>
        <w:t>Technorama est un lieu où les visiteurs sont invités à réaliser eux-mêmes des expériences interactives. Les différentes stations d’expérimentation requièrent la participation selon le principe «Testez par vous-même» plutôt que «Prière de ne pas toucher!» En d’autres termes : Nothing will happen, unless you make it happen – rien ne se produira si vous n’y mettez pas du vôtre! Et pour que chaque visiteur dispose du temps et de la tranquillité dont il a besoin, Technorama compte plus de 500 stations d’expérimentation.</w:t>
      </w:r>
    </w:p>
    <w:p w14:paraId="1BBD7616" w14:textId="1B1A18AB" w:rsidR="005E5FAF" w:rsidRDefault="005E5FAF" w:rsidP="005E5FAF">
      <w:r>
        <w:t xml:space="preserve">La manière libre et détendue avec laquelle il convient d’explorer et de découvrir est une sensation inédite pour de nombreux visiteurs. Il n’y </w:t>
      </w:r>
      <w:r w:rsidR="000F02FB">
        <w:t>a</w:t>
      </w:r>
      <w:r w:rsidR="00D12192">
        <w:t xml:space="preserve"> </w:t>
      </w:r>
      <w:r>
        <w:t>pas de méthode «juste» (par opposition à une méthode fausse) pour procéder à des expérimentations. C’est précisément quand le déroulement imaginé ne coïncide pas avec les faits observés que la situation devient passionnante et que l’envie naît de poursuivre l’exp</w:t>
      </w:r>
      <w:r w:rsidR="00C25C9B">
        <w:t>érience par de nouveaux essais.</w:t>
      </w:r>
    </w:p>
    <w:p w14:paraId="4E67F572" w14:textId="77777777" w:rsidR="005E5FAF" w:rsidRPr="005E5FAF" w:rsidRDefault="005E5FAF" w:rsidP="005E5FAF">
      <w:r>
        <w:t xml:space="preserve">L’interactivité telle qu’elle est mise en pratique au Technorama est loin de se limiter à exercer une pression sur un bouton afin de provoquer un déroulement prévu et « programmé » à l’avance : au-delà des contrôles du mode de fonctionnement, les actions provoquées par une intervention le plus souvent directe et les possibilités de manipulation offertes entraînent des conséquences qui apparaissent immédiatement. Entre l’action et le phénomène, qui en règle générale peut se répéter aussi souvent </w:t>
      </w:r>
      <w:r>
        <w:lastRenderedPageBreak/>
        <w:t>que le visiteur le désire, se dessine une relation qui adopte peu à peu un caractère d’évidence. C’est ainsi que se produit l’interaction significative entre la personne et l’expérience.</w:t>
      </w:r>
    </w:p>
    <w:p w14:paraId="053FECE3" w14:textId="351248E8" w:rsidR="0021137B" w:rsidRDefault="005E5FAF" w:rsidP="005E5FAF">
      <w:pPr>
        <w:pStyle w:val="Heading2"/>
      </w:pPr>
      <w:bookmarkStart w:id="173" w:name="_Toc245615663"/>
      <w:r>
        <w:t>3.3</w:t>
      </w:r>
      <w:r w:rsidR="0021137B">
        <w:t>. Les chiffres d</w:t>
      </w:r>
      <w:r w:rsidR="00AE6C71">
        <w:t>u</w:t>
      </w:r>
      <w:r w:rsidR="0021137B">
        <w:t xml:space="preserve"> Technorama</w:t>
      </w:r>
      <w:bookmarkEnd w:id="173"/>
    </w:p>
    <w:p w14:paraId="006F651C" w14:textId="6E3211FE" w:rsidR="005E5FAF" w:rsidRDefault="005E5FAF" w:rsidP="005E5FAF">
      <w:r>
        <w:t>D’après le rapport d’activité d</w:t>
      </w:r>
      <w:r w:rsidR="00AE6C71">
        <w:t>u</w:t>
      </w:r>
      <w:r>
        <w:t xml:space="preserve"> Technorama le nombre d</w:t>
      </w:r>
      <w:r w:rsidR="00913F08">
        <w:t xml:space="preserve">e visiteurs est </w:t>
      </w:r>
      <w:r w:rsidR="00FA0236">
        <w:t>de</w:t>
      </w:r>
      <w:r w:rsidR="00913F08">
        <w:t xml:space="preserve"> 27</w:t>
      </w:r>
      <w:r>
        <w:t>0.000 par an</w:t>
      </w:r>
      <w:r w:rsidR="00913F08">
        <w:t xml:space="preserve"> (2012)</w:t>
      </w:r>
      <w:r w:rsidR="00FA0236">
        <w:t xml:space="preserve">, lors des 10 dernières années les chiffres de Technorama se situent en moyenne </w:t>
      </w:r>
      <w:r w:rsidR="008C0A9B">
        <w:t xml:space="preserve">entre 250.000 et 270.000 visiteurs par an. Les entrées </w:t>
      </w:r>
      <w:r>
        <w:t>regroupe</w:t>
      </w:r>
      <w:r w:rsidR="008C0A9B">
        <w:t>nt</w:t>
      </w:r>
      <w:r>
        <w:t xml:space="preserve"> comme déjà mentionné </w:t>
      </w:r>
      <w:r w:rsidR="009A3AA2">
        <w:t>avant pour les Science Centers en général</w:t>
      </w:r>
      <w:r w:rsidR="00EF2EDF">
        <w:t>,</w:t>
      </w:r>
      <w:r>
        <w:t xml:space="preserve"> une clientèle très hétérogène tout au long de l’année. </w:t>
      </w:r>
      <w:r w:rsidR="00913F08">
        <w:t xml:space="preserve">Les écoles, familles, jeunes couples, mais également les seniors constituent la clientèle du musée. </w:t>
      </w:r>
      <w:r>
        <w:t xml:space="preserve">Les chiffres sont logiquement plus importants lors </w:t>
      </w:r>
      <w:r w:rsidR="00013B06">
        <w:t>des weekends</w:t>
      </w:r>
      <w:r>
        <w:t xml:space="preserve">, </w:t>
      </w:r>
      <w:r w:rsidR="00013B06">
        <w:t>comme</w:t>
      </w:r>
      <w:r>
        <w:t xml:space="preserve"> pendant les vacances scolaires.</w:t>
      </w:r>
      <w:r w:rsidR="009826C6">
        <w:t xml:space="preserve"> La répartition lors d’une semaine peut varier et s’accentue le dimanche, elle peut atteindre plus de </w:t>
      </w:r>
      <w:r w:rsidR="00540470">
        <w:t>2</w:t>
      </w:r>
      <w:r w:rsidR="000F02FB">
        <w:t>.</w:t>
      </w:r>
      <w:r w:rsidR="00540470">
        <w:t xml:space="preserve">000 </w:t>
      </w:r>
      <w:r w:rsidR="009826C6">
        <w:t>visiteurs par jour.</w:t>
      </w:r>
      <w:r w:rsidR="00FA0236">
        <w:t xml:space="preserve"> </w:t>
      </w:r>
    </w:p>
    <w:p w14:paraId="4C868FD4" w14:textId="4ADBE20D" w:rsidR="005E5FAF" w:rsidRDefault="00013B06" w:rsidP="00EF2EDF">
      <w:r>
        <w:t>Avec ces chiffres, Technorama arrive à un degré d’autofinancement qui est aux alentours de 65%, le pourcentage des subventions (canton, ville et organisations touristique</w:t>
      </w:r>
      <w:r w:rsidR="00EB33A6">
        <w:t>s) est de</w:t>
      </w:r>
      <w:r>
        <w:t xml:space="preserve"> </w:t>
      </w:r>
      <w:r w:rsidR="000F02FB">
        <w:t>30</w:t>
      </w:r>
      <w:r w:rsidR="00EB33A6">
        <w:t xml:space="preserve">%, les </w:t>
      </w:r>
      <w:r w:rsidR="000F02FB">
        <w:t>5</w:t>
      </w:r>
      <w:r w:rsidR="00EB33A6">
        <w:t xml:space="preserve">% restants proviennent de sponsoring et autres financement privés. </w:t>
      </w:r>
      <w:r w:rsidR="00985EEC">
        <w:t>En annexe un bilan plus détaillé de Technorama pour l’année 2012.</w:t>
      </w:r>
      <w:r w:rsidR="008C0A9B">
        <w:t xml:space="preserve"> </w:t>
      </w:r>
    </w:p>
    <w:p w14:paraId="61489BBF" w14:textId="5A158D55" w:rsidR="008C0A9B" w:rsidRDefault="008C0A9B" w:rsidP="00EF2EDF">
      <w:r>
        <w:t>Avec un budget marketing aux alentours de</w:t>
      </w:r>
      <w:r w:rsidR="000F02FB">
        <w:t xml:space="preserve"> 4.5</w:t>
      </w:r>
      <w:r>
        <w:t>% du chiffre d’affaires Technorama réussit sa communication auprès de son public cible. Différent</w:t>
      </w:r>
      <w:r w:rsidR="00540470">
        <w:t>es</w:t>
      </w:r>
      <w:r>
        <w:t xml:space="preserve"> stratégies de communication permettent notamment de cibler les visiteurs et d’arriver au résultat</w:t>
      </w:r>
      <w:r w:rsidR="009A3AA2">
        <w:t xml:space="preserve"> de 2</w:t>
      </w:r>
      <w:r w:rsidR="00B246B3">
        <w:t>7</w:t>
      </w:r>
      <w:r w:rsidR="009A3AA2">
        <w:t>0.000 visiteurs</w:t>
      </w:r>
      <w:r>
        <w:t xml:space="preserve">. </w:t>
      </w:r>
    </w:p>
    <w:p w14:paraId="398BCAA0" w14:textId="2D701CC6" w:rsidR="008C0A9B" w:rsidRDefault="00684595" w:rsidP="005E5FAF">
      <w:r>
        <w:t>Le nombre de visiteurs</w:t>
      </w:r>
      <w:r w:rsidR="009826C6">
        <w:t xml:space="preserve"> au vu de la ville de Winterthur (environ 100.000 </w:t>
      </w:r>
      <w:r w:rsidR="00913F08">
        <w:t>habitants</w:t>
      </w:r>
      <w:r w:rsidR="009826C6">
        <w:t>)</w:t>
      </w:r>
      <w:r>
        <w:t xml:space="preserve"> est très important et </w:t>
      </w:r>
      <w:r w:rsidR="00EC4765">
        <w:t xml:space="preserve">le </w:t>
      </w:r>
      <w:r>
        <w:t>Technorama est devenu l’attraction touristique</w:t>
      </w:r>
      <w:r w:rsidR="009826C6">
        <w:t xml:space="preserve"> phare de la ville</w:t>
      </w:r>
      <w:r w:rsidR="00EC4765">
        <w:t>, et au-del</w:t>
      </w:r>
      <w:r w:rsidR="00EC4765">
        <w:rPr>
          <w:rFonts w:ascii="Arial" w:hAnsi="Arial" w:cs="Arial"/>
        </w:rPr>
        <w:t>à</w:t>
      </w:r>
      <w:r w:rsidR="00EC4765">
        <w:t xml:space="preserve"> du canton et de la r</w:t>
      </w:r>
      <w:r w:rsidR="00EC4765">
        <w:rPr>
          <w:rFonts w:ascii="Arial" w:hAnsi="Arial" w:cs="Arial"/>
        </w:rPr>
        <w:t>é</w:t>
      </w:r>
      <w:r w:rsidR="00EC4765">
        <w:t>gion</w:t>
      </w:r>
      <w:r>
        <w:t xml:space="preserve">. </w:t>
      </w:r>
      <w:r w:rsidR="009A3AA2">
        <w:t>D’après les responsables</w:t>
      </w:r>
      <w:r w:rsidR="00EC4765">
        <w:t xml:space="preserve"> et </w:t>
      </w:r>
      <w:r w:rsidR="00451B4A">
        <w:t>sur la base d’une enquête auprès des visiteurs,</w:t>
      </w:r>
      <w:r w:rsidR="009A3AA2">
        <w:t xml:space="preserve"> l</w:t>
      </w:r>
      <w:r w:rsidR="00913F08">
        <w:t xml:space="preserve">’attraction attire des </w:t>
      </w:r>
      <w:r w:rsidR="00451B4A">
        <w:t>touristes</w:t>
      </w:r>
      <w:r w:rsidR="00913F08">
        <w:t xml:space="preserve"> dans un rayon de </w:t>
      </w:r>
      <w:r w:rsidR="00B246B3">
        <w:t>200km, ce qui est considérable</w:t>
      </w:r>
      <w:r w:rsidR="00EC4765">
        <w:t xml:space="preserve"> pour une r</w:t>
      </w:r>
      <w:r w:rsidR="00EC4765">
        <w:rPr>
          <w:rFonts w:ascii="Arial" w:hAnsi="Arial" w:cs="Arial"/>
        </w:rPr>
        <w:t>é</w:t>
      </w:r>
      <w:r w:rsidR="00EC4765">
        <w:t>gion alpine</w:t>
      </w:r>
      <w:r w:rsidR="00B246B3">
        <w:t>.</w:t>
      </w:r>
      <w:r w:rsidR="00451B4A">
        <w:t xml:space="preserve"> Ci-dessous la zone de chalandise pour Winterthur, elle représente une zone de 2H30 de trajet en voiture, en plus foncé le trajet de 1H30 et en dernier le trajet de 1H. Ce bassin regroupe env</w:t>
      </w:r>
      <w:r w:rsidR="005F2943">
        <w:t>iron 1</w:t>
      </w:r>
      <w:r w:rsidR="000F02FB">
        <w:t>5</w:t>
      </w:r>
      <w:r w:rsidR="005F2943">
        <w:t xml:space="preserve"> millions d’habitants</w:t>
      </w:r>
      <w:r w:rsidR="00EC4765">
        <w:t>, hors France</w:t>
      </w:r>
      <w:r w:rsidR="005F2943">
        <w:t>.</w:t>
      </w:r>
    </w:p>
    <w:p w14:paraId="42E9269B" w14:textId="0A9B1C32" w:rsidR="005F2943" w:rsidRDefault="00EC4765" w:rsidP="005E5FAF">
      <w:r>
        <w:lastRenderedPageBreak/>
        <w:t>En effet</w:t>
      </w:r>
      <w:r w:rsidR="005F2943">
        <w:t>, lors de notre entretien avec M</w:t>
      </w:r>
      <w:r>
        <w:t>.</w:t>
      </w:r>
      <w:r w:rsidR="005F2943">
        <w:t xml:space="preserve"> Künnemann de la direction </w:t>
      </w:r>
      <w:r>
        <w:t xml:space="preserve">du </w:t>
      </w:r>
      <w:r w:rsidR="005F2943">
        <w:t xml:space="preserve">Technorama, </w:t>
      </w:r>
      <w:r>
        <w:t xml:space="preserve">ce dernier </w:t>
      </w:r>
      <w:r w:rsidR="005F2943">
        <w:t xml:space="preserve">a affirmé n’accueillir que très peu de clients français, </w:t>
      </w:r>
      <w:r>
        <w:t>« </w:t>
      </w:r>
      <w:r>
        <w:rPr>
          <w:rFonts w:ascii="Arial" w:hAnsi="Arial" w:cs="Arial"/>
        </w:rPr>
        <w:t>é</w:t>
      </w:r>
      <w:r>
        <w:t>tant donn</w:t>
      </w:r>
      <w:r>
        <w:rPr>
          <w:rFonts w:ascii="Arial" w:hAnsi="Arial" w:cs="Arial"/>
        </w:rPr>
        <w:t>é</w:t>
      </w:r>
      <w:r>
        <w:t xml:space="preserve"> que pour des </w:t>
      </w:r>
      <w:ins w:id="174" w:author="Nicholas Didier" w:date="2013-11-19T11:19:00Z">
        <w:r w:rsidR="00D016F1">
          <w:t xml:space="preserve">raisons </w:t>
        </w:r>
      </w:ins>
      <w:r>
        <w:t>linguistiques, les fran</w:t>
      </w:r>
      <w:r>
        <w:rPr>
          <w:rFonts w:ascii="Arial" w:hAnsi="Arial" w:cs="Arial"/>
        </w:rPr>
        <w:t>ç</w:t>
      </w:r>
      <w:r>
        <w:t>ais se sentent tr</w:t>
      </w:r>
      <w:r>
        <w:rPr>
          <w:rFonts w:ascii="Arial" w:hAnsi="Arial" w:cs="Arial"/>
        </w:rPr>
        <w:t>è</w:t>
      </w:r>
      <w:r>
        <w:t>s peu attir</w:t>
      </w:r>
      <w:r>
        <w:rPr>
          <w:rFonts w:ascii="Arial" w:hAnsi="Arial" w:cs="Arial"/>
        </w:rPr>
        <w:t>é</w:t>
      </w:r>
      <w:r>
        <w:t xml:space="preserve">s par la Suisse allemande ». Le centre </w:t>
      </w:r>
      <w:r w:rsidR="005F2943">
        <w:t xml:space="preserve">néglige </w:t>
      </w:r>
      <w:r>
        <w:t>donc la France</w:t>
      </w:r>
      <w:r w:rsidR="005F2943">
        <w:t xml:space="preserve"> en matière de publicité et de prospection</w:t>
      </w:r>
      <w:r>
        <w:t xml:space="preserve"> et</w:t>
      </w:r>
      <w:r w:rsidR="005F2943">
        <w:t xml:space="preserve"> se concentre </w:t>
      </w:r>
      <w:r>
        <w:t xml:space="preserve">exclusivement </w:t>
      </w:r>
      <w:r w:rsidR="005F2943">
        <w:t>sur les marchés suisse, allemand et autrichien.</w:t>
      </w:r>
    </w:p>
    <w:p w14:paraId="057AD0EB" w14:textId="77777777" w:rsidR="00451B4A" w:rsidRDefault="00451B4A" w:rsidP="00451B4A">
      <w:pPr>
        <w:pStyle w:val="Caption"/>
        <w:keepNext/>
      </w:pPr>
      <w:bookmarkStart w:id="175" w:name="_Toc358732002"/>
      <w:r>
        <w:t xml:space="preserve">Tableau </w:t>
      </w:r>
      <w:fldSimple w:instr=" SEQ Tableau \* ARABIC ">
        <w:r w:rsidR="00D651DF">
          <w:rPr>
            <w:noProof/>
          </w:rPr>
          <w:t>1</w:t>
        </w:r>
      </w:fldSimple>
      <w:r>
        <w:t>: Zone de chalandise isochronique autour de Winterthur (2H30 de trajet en voiture)</w:t>
      </w:r>
      <w:bookmarkEnd w:id="175"/>
    </w:p>
    <w:p w14:paraId="53AD7B38" w14:textId="77777777" w:rsidR="00B246B3" w:rsidRDefault="00124BE5" w:rsidP="00451B4A">
      <w:pPr>
        <w:ind w:firstLine="0"/>
        <w:jc w:val="center"/>
      </w:pPr>
      <w:r>
        <w:rPr>
          <w:noProof/>
          <w:lang w:val="en-US"/>
        </w:rPr>
        <w:drawing>
          <wp:inline distT="0" distB="0" distL="0" distR="0" wp14:anchorId="0E15EF15" wp14:editId="7A819FF7">
            <wp:extent cx="4886325" cy="364079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946" t="30588" r="27823" b="13472"/>
                    <a:stretch/>
                  </pic:blipFill>
                  <pic:spPr bwMode="auto">
                    <a:xfrm>
                      <a:off x="0" y="0"/>
                      <a:ext cx="4915217" cy="3662320"/>
                    </a:xfrm>
                    <a:prstGeom prst="rect">
                      <a:avLst/>
                    </a:prstGeom>
                    <a:ln>
                      <a:noFill/>
                    </a:ln>
                    <a:extLst>
                      <a:ext uri="{53640926-AAD7-44d8-BBD7-CCE9431645EC}">
                        <a14:shadowObscured xmlns:a14="http://schemas.microsoft.com/office/drawing/2010/main"/>
                      </a:ext>
                    </a:extLst>
                  </pic:spPr>
                </pic:pic>
              </a:graphicData>
            </a:graphic>
          </wp:inline>
        </w:drawing>
      </w:r>
    </w:p>
    <w:p w14:paraId="415D07DC" w14:textId="204AA0BD" w:rsidR="005F2943" w:rsidRDefault="008C0A9B" w:rsidP="00A65B92">
      <w:r>
        <w:t>L’</w:t>
      </w:r>
      <w:r w:rsidR="009826C6">
        <w:t>exemple</w:t>
      </w:r>
      <w:r>
        <w:t xml:space="preserve"> de Technorama</w:t>
      </w:r>
      <w:r w:rsidR="009826C6">
        <w:t xml:space="preserve"> est la preuve qu’avec un bon concept et mise en œuvre</w:t>
      </w:r>
      <w:r w:rsidR="00EC4765">
        <w:t>,</w:t>
      </w:r>
      <w:r w:rsidR="00913F08">
        <w:t xml:space="preserve"> tout comme une</w:t>
      </w:r>
      <w:r w:rsidR="009826C6">
        <w:t xml:space="preserve"> </w:t>
      </w:r>
      <w:r w:rsidR="00913F08">
        <w:t xml:space="preserve">gestion réussie, il est possible de créer une attraction touristique </w:t>
      </w:r>
      <w:r w:rsidR="00451B4A">
        <w:t>représentative</w:t>
      </w:r>
      <w:r w:rsidR="00913F08">
        <w:t>, qui touche un large public dans une zone de chalandise importante.</w:t>
      </w:r>
      <w:r>
        <w:t xml:space="preserve"> La gestion financière et le trav</w:t>
      </w:r>
      <w:r w:rsidR="007A4A7B">
        <w:t xml:space="preserve">ail en synergie avec les écoles, tout comme les expositions temporaires et des activités </w:t>
      </w:r>
      <w:r w:rsidR="00EC4765">
        <w:t xml:space="preserve">de </w:t>
      </w:r>
      <w:r w:rsidR="007A4A7B">
        <w:t xml:space="preserve">marketing et les efforts </w:t>
      </w:r>
      <w:r w:rsidR="00CE118D">
        <w:t>de renouvellement et de maintenance relatives aux</w:t>
      </w:r>
      <w:r w:rsidR="007A4A7B">
        <w:t xml:space="preserve"> stations d’expérimentation, </w:t>
      </w:r>
      <w:r>
        <w:t xml:space="preserve">permettent </w:t>
      </w:r>
      <w:r w:rsidR="00EC4765">
        <w:t xml:space="preserve">au </w:t>
      </w:r>
      <w:r>
        <w:t xml:space="preserve">Technorama d’inscrire leur projet dans la durée. </w:t>
      </w:r>
    </w:p>
    <w:p w14:paraId="290347B5" w14:textId="77777777" w:rsidR="005F2943" w:rsidRDefault="005F2943">
      <w:pPr>
        <w:spacing w:line="480" w:lineRule="auto"/>
        <w:ind w:firstLine="360"/>
        <w:jc w:val="left"/>
      </w:pPr>
      <w:r>
        <w:br w:type="page"/>
      </w:r>
    </w:p>
    <w:p w14:paraId="7DE2BAD9" w14:textId="77777777" w:rsidR="00F41A49" w:rsidRDefault="00AE316A" w:rsidP="007A4A7B">
      <w:pPr>
        <w:pStyle w:val="Heading1"/>
        <w:numPr>
          <w:ilvl w:val="0"/>
          <w:numId w:val="1"/>
        </w:numPr>
      </w:pPr>
      <w:bookmarkStart w:id="176" w:name="_Toc245615664"/>
      <w:r>
        <w:lastRenderedPageBreak/>
        <w:t xml:space="preserve">La zone de chalandise </w:t>
      </w:r>
      <w:r w:rsidR="00726B21">
        <w:t>autour de Differdange</w:t>
      </w:r>
      <w:bookmarkEnd w:id="176"/>
    </w:p>
    <w:p w14:paraId="7E271DB3" w14:textId="77777777" w:rsidR="00E44572" w:rsidRDefault="00E44572" w:rsidP="00E44572">
      <w:r>
        <w:t xml:space="preserve">En conclusion intermédiaire des éléments présentés dans les parties 2 et 3, nous pouvons dire que le Projet tel qu’il est envisagé à Differdange, à savoir un Science Center qui s’articule autour de l’exposition du patrimoine industriel, correspond parfaitement au concept des musées interactifs. </w:t>
      </w:r>
    </w:p>
    <w:p w14:paraId="3DAB5A6F" w14:textId="21EA86C5" w:rsidR="00E44572" w:rsidRDefault="00E44572" w:rsidP="00E44572">
      <w:r>
        <w:t>Les visiteurs potentiels sont constitués par un échantillon relativement large et très important, comme nous avons pu voir dans l’analyse de la clientèle</w:t>
      </w:r>
      <w:r w:rsidR="00EC4765">
        <w:t xml:space="preserve"> : en effet, </w:t>
      </w:r>
      <w:r>
        <w:t xml:space="preserve">le </w:t>
      </w:r>
      <w:r w:rsidR="00EC4765">
        <w:t>Science Center</w:t>
      </w:r>
      <w:r>
        <w:t xml:space="preserve"> peut attirer </w:t>
      </w:r>
      <w:r w:rsidR="002208FD">
        <w:t xml:space="preserve">aussi bien </w:t>
      </w:r>
      <w:r>
        <w:t>des visiteurs venant</w:t>
      </w:r>
      <w:r w:rsidRPr="00F00B15">
        <w:t xml:space="preserve"> </w:t>
      </w:r>
      <w:r>
        <w:t xml:space="preserve">exclusivement dans le but de visiter </w:t>
      </w:r>
      <w:r w:rsidR="002208FD">
        <w:t>le centre</w:t>
      </w:r>
      <w:r>
        <w:t xml:space="preserve"> </w:t>
      </w:r>
      <w:r w:rsidR="002208FD">
        <w:t>comme il peut s’int</w:t>
      </w:r>
      <w:r w:rsidR="002208FD">
        <w:rPr>
          <w:rFonts w:ascii="Arial" w:hAnsi="Arial" w:cs="Arial"/>
        </w:rPr>
        <w:t>é</w:t>
      </w:r>
      <w:r w:rsidR="002208FD">
        <w:t xml:space="preserve">grer dans le programme </w:t>
      </w:r>
      <w:r w:rsidR="00EC4765">
        <w:t>des</w:t>
      </w:r>
      <w:r>
        <w:t xml:space="preserve"> touristes déjà sur place au Luxembourg </w:t>
      </w:r>
      <w:r w:rsidR="00B2594A">
        <w:t xml:space="preserve">et dans la grande région </w:t>
      </w:r>
      <w:r>
        <w:t xml:space="preserve">pour des raisons </w:t>
      </w:r>
      <w:r w:rsidR="00EC4765">
        <w:t>autres</w:t>
      </w:r>
      <w:r>
        <w:t>.</w:t>
      </w:r>
    </w:p>
    <w:p w14:paraId="71B91848" w14:textId="7DB5C51F" w:rsidR="00E44572" w:rsidRDefault="00E44572" w:rsidP="00E44572">
      <w:r>
        <w:t xml:space="preserve">Suite à ce constat, nous allons définir et analyser dans un premier temps la zone de chalandise du musée, </w:t>
      </w:r>
      <w:r w:rsidR="00EC4765">
        <w:t>(</w:t>
      </w:r>
      <w:r>
        <w:t>du fait qu’une partie des visiteurs viennent dans le seul but de la visite du musée</w:t>
      </w:r>
      <w:r w:rsidR="00EC4765">
        <w:t>)</w:t>
      </w:r>
      <w:r>
        <w:t xml:space="preserve"> analyse dans laquelle nous nous appuyons en partie sur l’exemple </w:t>
      </w:r>
      <w:r w:rsidR="00EC4765">
        <w:t xml:space="preserve">du </w:t>
      </w:r>
      <w:r>
        <w:t>Technorama et dans un deuxième temps nous analysons le tourisme au Luxembourg, qui génère également des visiteurs potentiels du musée.</w:t>
      </w:r>
    </w:p>
    <w:p w14:paraId="64E578B1" w14:textId="77777777" w:rsidR="006F7BDC" w:rsidRPr="006F7BDC" w:rsidRDefault="006F7BDC" w:rsidP="006F7BDC">
      <w:r>
        <w:t>La zone de chalandise d’une attraction touristique est la zone prévisionnelle de provenance de l’essentiel des visiteurs. Le contour de cette zone est influencé par les distances, les temps d’accès, l’attractivité du projet et sa concurrence</w:t>
      </w:r>
      <w:sdt>
        <w:sdtPr>
          <w:id w:val="-2047675182"/>
          <w:citation/>
        </w:sdtPr>
        <w:sdtContent>
          <w:r>
            <w:fldChar w:fldCharType="begin"/>
          </w:r>
          <w:r>
            <w:instrText xml:space="preserve">CITATION Pet10 \l 5132 </w:instrText>
          </w:r>
          <w:r>
            <w:fldChar w:fldCharType="separate"/>
          </w:r>
          <w:r w:rsidR="00A139AC">
            <w:rPr>
              <w:noProof/>
            </w:rPr>
            <w:t xml:space="preserve"> (Petr, 2010)</w:t>
          </w:r>
          <w:r>
            <w:fldChar w:fldCharType="end"/>
          </w:r>
        </w:sdtContent>
      </w:sdt>
      <w:r>
        <w:t>.</w:t>
      </w:r>
    </w:p>
    <w:p w14:paraId="525405ED" w14:textId="77777777" w:rsidR="00726B21" w:rsidRDefault="00A139AC" w:rsidP="00726B21">
      <w:pPr>
        <w:pStyle w:val="Heading2"/>
      </w:pPr>
      <w:bookmarkStart w:id="177" w:name="_Toc245615665"/>
      <w:r>
        <w:t>4</w:t>
      </w:r>
      <w:r w:rsidR="00726B21">
        <w:t>.1. Définition de la zone de chalandise</w:t>
      </w:r>
      <w:bookmarkEnd w:id="177"/>
    </w:p>
    <w:p w14:paraId="7C7436F3" w14:textId="5F801D5D" w:rsidR="003956AD" w:rsidRDefault="004F280E" w:rsidP="004F280E">
      <w:r>
        <w:t xml:space="preserve">Afin de définir la zone de chalandise du projet, nous prenons en compte un rayon d’environ </w:t>
      </w:r>
      <w:r w:rsidR="002208FD">
        <w:t xml:space="preserve">2.30 heures </w:t>
      </w:r>
      <w:r>
        <w:t xml:space="preserve">parcourues en voiture. Nous supposons qu’un trajet en voiture </w:t>
      </w:r>
      <w:r w:rsidR="002208FD">
        <w:t>de cet ordre de grandeur</w:t>
      </w:r>
      <w:r>
        <w:t xml:space="preserve"> peut être parcouru </w:t>
      </w:r>
      <w:r w:rsidR="002208FD">
        <w:t xml:space="preserve">dans le cas d’une excursion d’un jour </w:t>
      </w:r>
      <w:r>
        <w:t>(</w:t>
      </w:r>
      <w:r w:rsidR="002208FD">
        <w:t xml:space="preserve">ceci fut </w:t>
      </w:r>
      <w:r w:rsidR="00815FD1">
        <w:t xml:space="preserve">également </w:t>
      </w:r>
      <w:r w:rsidR="002208FD">
        <w:t>v</w:t>
      </w:r>
      <w:r w:rsidR="002208FD">
        <w:rPr>
          <w:rFonts w:ascii="Arial" w:hAnsi="Arial" w:cs="Arial"/>
        </w:rPr>
        <w:t>é</w:t>
      </w:r>
      <w:r w:rsidR="002208FD">
        <w:t>rifi</w:t>
      </w:r>
      <w:r w:rsidR="002208FD">
        <w:rPr>
          <w:rFonts w:ascii="Arial" w:hAnsi="Arial" w:cs="Arial"/>
        </w:rPr>
        <w:t>é</w:t>
      </w:r>
      <w:r w:rsidR="002208FD">
        <w:t xml:space="preserve"> </w:t>
      </w:r>
      <w:r>
        <w:t xml:space="preserve">en comparaison directe avec la clientèle </w:t>
      </w:r>
      <w:r w:rsidR="00EB6C79">
        <w:t xml:space="preserve">du </w:t>
      </w:r>
      <w:r>
        <w:t xml:space="preserve">Technorma),. </w:t>
      </w:r>
      <w:sdt>
        <w:sdtPr>
          <w:id w:val="-1295211977"/>
          <w:citation/>
        </w:sdtPr>
        <w:sdtContent>
          <w:r>
            <w:fldChar w:fldCharType="begin"/>
          </w:r>
          <w:r>
            <w:rPr>
              <w:lang w:val="fr-FR"/>
            </w:rPr>
            <w:instrText xml:space="preserve">CITATION Luc04 \l 1031 </w:instrText>
          </w:r>
          <w:r>
            <w:fldChar w:fldCharType="separate"/>
          </w:r>
          <w:r w:rsidR="00A139AC" w:rsidRPr="00A139AC">
            <w:rPr>
              <w:noProof/>
              <w:lang w:val="fr-FR"/>
            </w:rPr>
            <w:t>(Vodoz &amp; Jemelin, 2004)</w:t>
          </w:r>
          <w:r>
            <w:fldChar w:fldCharType="end"/>
          </w:r>
        </w:sdtContent>
      </w:sdt>
      <w:r>
        <w:t>.</w:t>
      </w:r>
      <w:r w:rsidR="00815FD1">
        <w:t xml:space="preserve"> Dans cette partie nous ne prenons </w:t>
      </w:r>
      <w:r w:rsidR="002208FD">
        <w:t xml:space="preserve">donc </w:t>
      </w:r>
      <w:r w:rsidR="00815FD1">
        <w:t xml:space="preserve">pas en compte les touristes </w:t>
      </w:r>
      <w:r w:rsidR="002208FD">
        <w:t xml:space="preserve">au </w:t>
      </w:r>
      <w:r w:rsidR="00815FD1">
        <w:t>Luxembourg (loisir, affaires, sport, etc.) déjà sur place pou</w:t>
      </w:r>
      <w:r w:rsidR="00953002">
        <w:t xml:space="preserve">r d’autres raisons </w:t>
      </w:r>
      <w:r w:rsidR="00EB6C79">
        <w:t>qu’une visite du Science Center</w:t>
      </w:r>
      <w:r w:rsidR="00815FD1">
        <w:t>.</w:t>
      </w:r>
      <w:r w:rsidR="002208FD">
        <w:t xml:space="preserve"> Dans ce chapitre, </w:t>
      </w:r>
      <w:ins w:id="178" w:author="Nicholas Didier" w:date="2013-11-19T11:20:00Z">
        <w:r w:rsidR="00D016F1">
          <w:t>nous nous</w:t>
        </w:r>
      </w:ins>
      <w:r w:rsidR="002208FD">
        <w:t xml:space="preserve"> </w:t>
      </w:r>
      <w:ins w:id="179" w:author="Nicholas Didier" w:date="2013-11-19T11:20:00Z">
        <w:r w:rsidR="00D016F1">
          <w:t xml:space="preserve">concentrons </w:t>
        </w:r>
      </w:ins>
      <w:r w:rsidR="002208FD">
        <w:t>donc uniquement</w:t>
      </w:r>
      <w:r w:rsidR="00815FD1">
        <w:t xml:space="preserve"> </w:t>
      </w:r>
      <w:r w:rsidR="002208FD">
        <w:t xml:space="preserve">aux </w:t>
      </w:r>
      <w:r w:rsidR="00815FD1">
        <w:t xml:space="preserve">visiteurs susceptibles de </w:t>
      </w:r>
      <w:r w:rsidR="002208FD">
        <w:t>visiter le Science Center</w:t>
      </w:r>
      <w:r w:rsidR="00815FD1">
        <w:t xml:space="preserve"> dans le </w:t>
      </w:r>
      <w:r w:rsidR="002208FD">
        <w:t xml:space="preserve">cadre </w:t>
      </w:r>
      <w:r w:rsidR="00815FD1">
        <w:t>d’une visite d’un jour</w:t>
      </w:r>
      <w:r w:rsidR="00EB6C79">
        <w:t>.</w:t>
      </w:r>
    </w:p>
    <w:p w14:paraId="116D1106" w14:textId="214DD605" w:rsidR="00726B21" w:rsidRDefault="00726B21" w:rsidP="00726B21">
      <w:pPr>
        <w:pStyle w:val="Caption"/>
        <w:keepNext/>
      </w:pPr>
      <w:bookmarkStart w:id="180" w:name="_Toc358732003"/>
      <w:r>
        <w:lastRenderedPageBreak/>
        <w:t xml:space="preserve">Tableau </w:t>
      </w:r>
      <w:fldSimple w:instr=" SEQ Tableau \* ARABIC ">
        <w:r w:rsidR="00D651DF">
          <w:rPr>
            <w:noProof/>
          </w:rPr>
          <w:t>2</w:t>
        </w:r>
      </w:fldSimple>
      <w:r>
        <w:t xml:space="preserve">: Zone de chalandise isochronique autour de Differdange </w:t>
      </w:r>
      <w:r w:rsidR="00BB468D">
        <w:t>(</w:t>
      </w:r>
      <w:bookmarkEnd w:id="180"/>
      <w:r w:rsidR="00BB468D">
        <w:t>1H, 2H, 2.30H &amp; 3.H)</w:t>
      </w:r>
    </w:p>
    <w:p w14:paraId="2032D9B1" w14:textId="42183C75" w:rsidR="00815FD1" w:rsidRDefault="00BB468D" w:rsidP="005F2943">
      <w:pPr>
        <w:ind w:firstLine="0"/>
        <w:jc w:val="center"/>
      </w:pPr>
      <w:r>
        <w:rPr>
          <w:noProof/>
          <w:lang w:val="en-US"/>
        </w:rPr>
        <w:drawing>
          <wp:inline distT="0" distB="0" distL="0" distR="0" wp14:anchorId="2D982849" wp14:editId="61A692E8">
            <wp:extent cx="5760720" cy="43294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33B79B0F" w14:textId="1F7197DB" w:rsidR="00DB4253" w:rsidRDefault="00726B21" w:rsidP="00DB4253">
      <w:pPr>
        <w:ind w:left="-720"/>
        <w:rPr>
          <w:rFonts w:ascii="Arial" w:hAnsi="Arial" w:cs="Arial"/>
        </w:rPr>
      </w:pPr>
      <w:r>
        <w:t xml:space="preserve">Sur </w:t>
      </w:r>
      <w:r w:rsidR="00257531">
        <w:t>ce tableau</w:t>
      </w:r>
      <w:r>
        <w:t xml:space="preserve"> nous </w:t>
      </w:r>
      <w:r w:rsidR="00953002">
        <w:t>apercevons</w:t>
      </w:r>
      <w:r>
        <w:t xml:space="preserve"> bien la zone qui entre dans notre sélection. </w:t>
      </w:r>
      <w:r w:rsidR="00257531">
        <w:t xml:space="preserve">La grande zone en rouge clair est la zone qui </w:t>
      </w:r>
      <w:r w:rsidR="00EB6C79">
        <w:t xml:space="preserve">correspond </w:t>
      </w:r>
      <w:r w:rsidR="00EB6C79">
        <w:rPr>
          <w:rFonts w:ascii="Arial" w:hAnsi="Arial" w:cs="Arial"/>
        </w:rPr>
        <w:t>à</w:t>
      </w:r>
      <w:r w:rsidR="00257531">
        <w:t xml:space="preserve"> </w:t>
      </w:r>
      <w:r w:rsidR="00BB468D">
        <w:t xml:space="preserve">3H de trajet en </w:t>
      </w:r>
      <w:r w:rsidR="00BB468D" w:rsidRPr="00DF7AB3">
        <w:rPr>
          <w:lang w:val="fr-FR"/>
          <w:rPrChange w:id="181" w:author="Nicholas Didier" w:date="2013-11-24T18:10:00Z">
            <w:rPr/>
          </w:rPrChange>
        </w:rPr>
        <w:t>voiture</w:t>
      </w:r>
      <w:ins w:id="182" w:author="Nicholas Didier" w:date="2013-11-24T18:09:00Z">
        <w:r w:rsidR="00DF7AB3" w:rsidRPr="00DF7AB3">
          <w:rPr>
            <w:lang w:val="fr-FR"/>
            <w:rPrChange w:id="183" w:author="Nicholas Didier" w:date="2013-11-24T18:10:00Z">
              <w:rPr/>
            </w:rPrChange>
          </w:rPr>
          <w:t xml:space="preserve"> (</w:t>
        </w:r>
      </w:ins>
      <w:ins w:id="184" w:author="Nicholas Didier" w:date="2013-11-24T18:10:00Z">
        <w:r w:rsidR="00DF7AB3" w:rsidRPr="00DF7AB3">
          <w:rPr>
            <w:lang w:val="fr-FR"/>
          </w:rPr>
          <w:t>plutôt</w:t>
        </w:r>
      </w:ins>
      <w:ins w:id="185" w:author="Nicholas Didier" w:date="2013-11-24T18:09:00Z">
        <w:r w:rsidR="00DF7AB3" w:rsidRPr="00DF7AB3">
          <w:rPr>
            <w:lang w:val="fr-FR"/>
            <w:rPrChange w:id="186" w:author="Nicholas Didier" w:date="2013-11-24T18:10:00Z">
              <w:rPr/>
            </w:rPrChange>
          </w:rPr>
          <w:t xml:space="preserve"> des visiteurs d’un </w:t>
        </w:r>
      </w:ins>
      <w:ins w:id="187" w:author="Nicholas Didier" w:date="2013-11-24T18:10:00Z">
        <w:r w:rsidR="00DF7AB3" w:rsidRPr="00DF7AB3">
          <w:rPr>
            <w:lang w:val="fr-FR"/>
          </w:rPr>
          <w:t>nuitée</w:t>
        </w:r>
      </w:ins>
      <w:ins w:id="188" w:author="Nicholas Didier" w:date="2013-11-24T18:09:00Z">
        <w:r w:rsidR="00DF7AB3" w:rsidRPr="00DF7AB3">
          <w:rPr>
            <w:lang w:val="fr-FR"/>
            <w:rPrChange w:id="189" w:author="Nicholas Didier" w:date="2013-11-24T18:10:00Z">
              <w:rPr/>
            </w:rPrChange>
          </w:rPr>
          <w:t>)</w:t>
        </w:r>
      </w:ins>
      <w:ins w:id="190" w:author="Nicholas Didier" w:date="2013-11-24T18:03:00Z">
        <w:r w:rsidR="00DF7AB3" w:rsidRPr="00DF7AB3">
          <w:rPr>
            <w:lang w:val="fr-FR"/>
            <w:rPrChange w:id="191" w:author="Nicholas Didier" w:date="2013-11-24T18:10:00Z">
              <w:rPr/>
            </w:rPrChange>
          </w:rPr>
          <w:t xml:space="preserve"> </w:t>
        </w:r>
      </w:ins>
      <w:r w:rsidR="00BB468D" w:rsidRPr="00DF7AB3">
        <w:rPr>
          <w:lang w:val="fr-FR"/>
          <w:rPrChange w:id="192" w:author="Nicholas Didier" w:date="2013-11-24T18:10:00Z">
            <w:rPr/>
          </w:rPrChange>
        </w:rPr>
        <w:t>. La deuxi</w:t>
      </w:r>
      <w:r w:rsidR="00BB468D" w:rsidRPr="00DF7AB3">
        <w:rPr>
          <w:rFonts w:ascii="Arial" w:hAnsi="Arial" w:cs="Arial"/>
          <w:lang w:val="fr-FR"/>
          <w:rPrChange w:id="193" w:author="Nicholas Didier" w:date="2013-11-24T18:10:00Z">
            <w:rPr>
              <w:rFonts w:ascii="Arial" w:hAnsi="Arial" w:cs="Arial"/>
            </w:rPr>
          </w:rPrChange>
        </w:rPr>
        <w:t>è</w:t>
      </w:r>
      <w:r w:rsidR="00BB468D" w:rsidRPr="00DF7AB3">
        <w:rPr>
          <w:lang w:val="fr-FR"/>
          <w:rPrChange w:id="194" w:author="Nicholas Didier" w:date="2013-11-24T18:10:00Z">
            <w:rPr/>
          </w:rPrChange>
        </w:rPr>
        <w:t xml:space="preserve">me zone, légèrement plus foncée, correspond </w:t>
      </w:r>
      <w:r w:rsidR="00BB468D" w:rsidRPr="00DF7AB3">
        <w:rPr>
          <w:rFonts w:ascii="Arial" w:hAnsi="Arial" w:cs="Arial"/>
          <w:lang w:val="fr-FR"/>
          <w:rPrChange w:id="195" w:author="Nicholas Didier" w:date="2013-11-24T18:10:00Z">
            <w:rPr>
              <w:rFonts w:ascii="Arial" w:hAnsi="Arial" w:cs="Arial"/>
            </w:rPr>
          </w:rPrChange>
        </w:rPr>
        <w:t>à</w:t>
      </w:r>
      <w:r w:rsidR="00BB468D" w:rsidRPr="00DF7AB3">
        <w:rPr>
          <w:lang w:val="fr-FR"/>
          <w:rPrChange w:id="196" w:author="Nicholas Didier" w:date="2013-11-24T18:10:00Z">
            <w:rPr/>
          </w:rPrChange>
        </w:rPr>
        <w:t xml:space="preserve"> </w:t>
      </w:r>
      <w:r w:rsidR="00257531" w:rsidRPr="00DF7AB3">
        <w:rPr>
          <w:lang w:val="fr-FR"/>
          <w:rPrChange w:id="197" w:author="Nicholas Didier" w:date="2013-11-24T18:10:00Z">
            <w:rPr/>
          </w:rPrChange>
        </w:rPr>
        <w:t xml:space="preserve">2H30 de trajet. La </w:t>
      </w:r>
      <w:r w:rsidR="00BB468D" w:rsidRPr="00DF7AB3">
        <w:rPr>
          <w:lang w:val="fr-FR"/>
          <w:rPrChange w:id="198" w:author="Nicholas Didier" w:date="2013-11-24T18:10:00Z">
            <w:rPr/>
          </w:rPrChange>
        </w:rPr>
        <w:t>3</w:t>
      </w:r>
      <w:r w:rsidR="00BB468D" w:rsidRPr="00DF7AB3">
        <w:rPr>
          <w:vertAlign w:val="superscript"/>
          <w:lang w:val="fr-FR"/>
          <w:rPrChange w:id="199" w:author="Nicholas Didier" w:date="2013-11-24T18:10:00Z">
            <w:rPr>
              <w:vertAlign w:val="superscript"/>
            </w:rPr>
          </w:rPrChange>
        </w:rPr>
        <w:t>e</w:t>
      </w:r>
      <w:r w:rsidR="00BB468D" w:rsidRPr="00DF7AB3">
        <w:rPr>
          <w:lang w:val="fr-FR"/>
          <w:rPrChange w:id="200" w:author="Nicholas Didier" w:date="2013-11-24T18:10:00Z">
            <w:rPr/>
          </w:rPrChange>
        </w:rPr>
        <w:t xml:space="preserve"> </w:t>
      </w:r>
      <w:r w:rsidR="00257531" w:rsidRPr="00DF7AB3">
        <w:rPr>
          <w:lang w:val="fr-FR"/>
          <w:rPrChange w:id="201" w:author="Nicholas Didier" w:date="2013-11-24T18:10:00Z">
            <w:rPr/>
          </w:rPrChange>
        </w:rPr>
        <w:t xml:space="preserve">zone </w:t>
      </w:r>
      <w:r w:rsidR="00BB468D" w:rsidRPr="00DF7AB3">
        <w:rPr>
          <w:lang w:val="fr-FR"/>
          <w:rPrChange w:id="202" w:author="Nicholas Didier" w:date="2013-11-24T18:10:00Z">
            <w:rPr/>
          </w:rPrChange>
        </w:rPr>
        <w:t xml:space="preserve">encore </w:t>
      </w:r>
      <w:r w:rsidR="00257531" w:rsidRPr="00DF7AB3">
        <w:rPr>
          <w:lang w:val="fr-FR"/>
          <w:rPrChange w:id="203" w:author="Nicholas Didier" w:date="2013-11-24T18:10:00Z">
            <w:rPr/>
          </w:rPrChange>
        </w:rPr>
        <w:t xml:space="preserve">plus foncée regroupe le rayon de </w:t>
      </w:r>
      <w:r w:rsidR="00BB468D" w:rsidRPr="00DF7AB3">
        <w:rPr>
          <w:lang w:val="fr-FR"/>
          <w:rPrChange w:id="204" w:author="Nicholas Didier" w:date="2013-11-24T18:10:00Z">
            <w:rPr/>
          </w:rPrChange>
        </w:rPr>
        <w:t xml:space="preserve">2H </w:t>
      </w:r>
      <w:r w:rsidR="00257531" w:rsidRPr="00DF7AB3">
        <w:rPr>
          <w:lang w:val="fr-FR"/>
          <w:rPrChange w:id="205" w:author="Nicholas Didier" w:date="2013-11-24T18:10:00Z">
            <w:rPr/>
          </w:rPrChange>
        </w:rPr>
        <w:t xml:space="preserve">en voiture et la dernière 1H de trajet. Nous constatons que le bassin est de 2H30 est très </w:t>
      </w:r>
      <w:r w:rsidR="00953002" w:rsidRPr="00DF7AB3">
        <w:rPr>
          <w:lang w:val="fr-FR"/>
          <w:rPrChange w:id="206" w:author="Nicholas Didier" w:date="2013-11-24T18:10:00Z">
            <w:rPr/>
          </w:rPrChange>
        </w:rPr>
        <w:t>opportun</w:t>
      </w:r>
      <w:r w:rsidR="00BA57C6" w:rsidRPr="00DF7AB3">
        <w:rPr>
          <w:lang w:val="fr-FR"/>
          <w:rPrChange w:id="207" w:author="Nicholas Didier" w:date="2013-11-24T18:10:00Z">
            <w:rPr/>
          </w:rPrChange>
        </w:rPr>
        <w:t xml:space="preserve"> et touche même au Pays-Bas,</w:t>
      </w:r>
      <w:r w:rsidR="00BA57C6">
        <w:t xml:space="preserve"> il</w:t>
      </w:r>
      <w:r w:rsidR="00953002">
        <w:t xml:space="preserve"> </w:t>
      </w:r>
      <w:r w:rsidR="00257531">
        <w:t>regroupe plusieurs grandes villes</w:t>
      </w:r>
      <w:r w:rsidR="00953002">
        <w:t xml:space="preserve"> comme Bruxelles, Trèves, Aix-la-Chapelle, Metz</w:t>
      </w:r>
      <w:r w:rsidR="00640DE2">
        <w:t>,</w:t>
      </w:r>
      <w:r w:rsidR="00953002">
        <w:t xml:space="preserve"> Nancy</w:t>
      </w:r>
      <w:r w:rsidR="00640DE2">
        <w:t>, Reims</w:t>
      </w:r>
      <w:ins w:id="208" w:author="Nicholas Didier" w:date="2013-11-24T18:10:00Z">
        <w:r w:rsidR="00DF7AB3">
          <w:t>, Strasbourg,</w:t>
        </w:r>
      </w:ins>
      <w:r w:rsidR="00953002">
        <w:t xml:space="preserve"> etc.</w:t>
      </w:r>
      <w:r w:rsidR="00257531">
        <w:t xml:space="preserve"> Le logiciel </w:t>
      </w:r>
      <w:r w:rsidR="00BB468D">
        <w:t>n’est qu’</w:t>
      </w:r>
      <w:r w:rsidR="00BB468D">
        <w:rPr>
          <w:rFonts w:ascii="Arial" w:hAnsi="Arial" w:cs="Arial"/>
        </w:rPr>
        <w:t>á</w:t>
      </w:r>
      <w:r w:rsidR="00BB468D">
        <w:t xml:space="preserve"> consid</w:t>
      </w:r>
      <w:r w:rsidR="00BB468D">
        <w:rPr>
          <w:rFonts w:ascii="Arial" w:hAnsi="Arial" w:cs="Arial"/>
        </w:rPr>
        <w:t>é</w:t>
      </w:r>
      <w:r w:rsidR="00BB468D">
        <w:t>rer comme illustration. Il date de 2011 et on a not</w:t>
      </w:r>
      <w:r w:rsidR="00BB468D">
        <w:rPr>
          <w:rFonts w:ascii="Arial" w:hAnsi="Arial" w:cs="Arial"/>
        </w:rPr>
        <w:t>é</w:t>
      </w:r>
      <w:r w:rsidR="00BB468D">
        <w:t xml:space="preserve"> des faiblesses concernant le temps de parcours po</w:t>
      </w:r>
      <w:ins w:id="209" w:author="Jean Calmes" w:date="2013-11-10T22:40:00Z">
        <w:r w:rsidR="003F4097">
          <w:t>u</w:t>
        </w:r>
      </w:ins>
      <w:r w:rsidR="00BB468D">
        <w:t>r certaines villes. En outre, il ne nous procure pas le nombre d’habitants et les codes postaux des zones indiqu</w:t>
      </w:r>
      <w:r w:rsidR="00BB468D">
        <w:rPr>
          <w:rFonts w:ascii="Arial" w:hAnsi="Arial" w:cs="Arial"/>
        </w:rPr>
        <w:t>é</w:t>
      </w:r>
      <w:r w:rsidR="00BB468D">
        <w:t xml:space="preserve">es. </w:t>
      </w:r>
      <w:r w:rsidR="00DB4253">
        <w:t>Pour garantir la qualit</w:t>
      </w:r>
      <w:r w:rsidR="00DB4253">
        <w:rPr>
          <w:rFonts w:ascii="Arial" w:hAnsi="Arial" w:cs="Arial"/>
        </w:rPr>
        <w:t>é</w:t>
      </w:r>
      <w:r w:rsidR="00DB4253">
        <w:t xml:space="preserve"> scientifique de l’Etude de March</w:t>
      </w:r>
      <w:r w:rsidR="00DB4253">
        <w:rPr>
          <w:rFonts w:ascii="Arial" w:hAnsi="Arial" w:cs="Arial"/>
        </w:rPr>
        <w:t>é</w:t>
      </w:r>
      <w:r w:rsidR="00DB4253">
        <w:t xml:space="preserve">, </w:t>
      </w:r>
      <w:ins w:id="210" w:author="Nicholas Didier" w:date="2013-11-19T11:21:00Z">
        <w:r w:rsidR="00D016F1">
          <w:t>nous avons</w:t>
        </w:r>
      </w:ins>
      <w:r w:rsidR="00DB4253">
        <w:t xml:space="preserve"> d</w:t>
      </w:r>
      <w:r w:rsidR="00DB4253">
        <w:rPr>
          <w:rFonts w:ascii="Arial" w:hAnsi="Arial" w:cs="Arial"/>
        </w:rPr>
        <w:t>é</w:t>
      </w:r>
      <w:r w:rsidR="00DB4253">
        <w:t>cid</w:t>
      </w:r>
      <w:r w:rsidR="00DB4253">
        <w:rPr>
          <w:rFonts w:ascii="Arial" w:hAnsi="Arial" w:cs="Arial"/>
        </w:rPr>
        <w:t>é de procéder à la collecte de données en amalgamant plusieurs sources :</w:t>
      </w:r>
    </w:p>
    <w:p w14:paraId="5D4A143C" w14:textId="66BB3778" w:rsidR="00DB4253" w:rsidRPr="00864D43" w:rsidRDefault="00DB4253" w:rsidP="00864D43">
      <w:pPr>
        <w:pStyle w:val="ListParagraph"/>
        <w:numPr>
          <w:ilvl w:val="0"/>
          <w:numId w:val="14"/>
        </w:numPr>
        <w:rPr>
          <w:rFonts w:ascii="Cambria" w:hAnsi="Cambria"/>
        </w:rPr>
      </w:pPr>
      <w:r w:rsidRPr="00864D43">
        <w:rPr>
          <w:rFonts w:cstheme="minorHAnsi"/>
        </w:rPr>
        <w:lastRenderedPageBreak/>
        <w:t xml:space="preserve">Les statistiques </w:t>
      </w:r>
      <w:r>
        <w:rPr>
          <w:rFonts w:cstheme="minorHAnsi"/>
        </w:rPr>
        <w:t xml:space="preserve">officielles </w:t>
      </w:r>
      <w:r w:rsidRPr="00864D43">
        <w:rPr>
          <w:rFonts w:cstheme="minorHAnsi"/>
        </w:rPr>
        <w:t>de population les plus récentes</w:t>
      </w:r>
      <w:r>
        <w:rPr>
          <w:rFonts w:cstheme="minorHAnsi"/>
        </w:rPr>
        <w:t xml:space="preserve"> des communes et autres entit</w:t>
      </w:r>
      <w:r>
        <w:rPr>
          <w:rFonts w:ascii="Arial" w:hAnsi="Arial" w:cs="Arial"/>
        </w:rPr>
        <w:t>é</w:t>
      </w:r>
      <w:r>
        <w:rPr>
          <w:rFonts w:cstheme="minorHAnsi"/>
        </w:rPr>
        <w:t xml:space="preserve">s administratives d’Allemagne, de Belgique, de France et des Pays-Bas </w:t>
      </w:r>
      <w:r>
        <w:rPr>
          <w:rStyle w:val="FootnoteReference"/>
          <w:rFonts w:cstheme="minorHAnsi"/>
        </w:rPr>
        <w:footnoteReference w:id="7"/>
      </w:r>
      <w:r>
        <w:rPr>
          <w:rFonts w:cstheme="minorHAnsi"/>
        </w:rPr>
        <w:t>,</w:t>
      </w:r>
    </w:p>
    <w:p w14:paraId="19A3005F" w14:textId="6586A16B" w:rsidR="00DB4253" w:rsidRPr="00864D43" w:rsidRDefault="00DB4253" w:rsidP="00864D43">
      <w:pPr>
        <w:pStyle w:val="ListParagraph"/>
        <w:numPr>
          <w:ilvl w:val="0"/>
          <w:numId w:val="14"/>
        </w:numPr>
        <w:rPr>
          <w:rFonts w:ascii="Cambria" w:hAnsi="Cambria"/>
        </w:rPr>
      </w:pPr>
      <w:r>
        <w:rPr>
          <w:rFonts w:cstheme="minorHAnsi"/>
        </w:rPr>
        <w:t>Les codes postaux de ces communes ou entit</w:t>
      </w:r>
      <w:r>
        <w:rPr>
          <w:rFonts w:ascii="Arial" w:hAnsi="Arial" w:cs="Arial"/>
        </w:rPr>
        <w:t>é</w:t>
      </w:r>
      <w:r>
        <w:rPr>
          <w:rFonts w:cstheme="minorHAnsi"/>
        </w:rPr>
        <w:t>s par les fichiers officiels du code postal des pays en question</w:t>
      </w:r>
    </w:p>
    <w:p w14:paraId="47D1DDA2" w14:textId="22337E44" w:rsidR="00DB4253" w:rsidRPr="00864D43" w:rsidRDefault="00DB4253" w:rsidP="00864D43">
      <w:pPr>
        <w:pStyle w:val="ListParagraph"/>
        <w:numPr>
          <w:ilvl w:val="0"/>
          <w:numId w:val="14"/>
        </w:numPr>
        <w:rPr>
          <w:rFonts w:ascii="Cambria" w:hAnsi="Cambria"/>
        </w:rPr>
      </w:pPr>
      <w:r>
        <w:rPr>
          <w:rFonts w:cstheme="minorHAnsi"/>
        </w:rPr>
        <w:t xml:space="preserve">Google Maps pour la collecte des </w:t>
      </w:r>
      <w:r w:rsidRPr="00DB4253">
        <w:rPr>
          <w:rFonts w:cstheme="minorHAnsi"/>
        </w:rPr>
        <w:t xml:space="preserve">données de temps de parcours réels </w:t>
      </w:r>
      <w:r>
        <w:rPr>
          <w:rFonts w:cstheme="minorHAnsi"/>
        </w:rPr>
        <w:t>et de distance</w:t>
      </w:r>
      <w:r w:rsidRPr="00DB4253">
        <w:rPr>
          <w:rFonts w:cstheme="minorHAnsi"/>
        </w:rPr>
        <w:t>, commune par commune, plus de 3.</w:t>
      </w:r>
      <w:del w:id="211" w:author="Nicholas Didier" w:date="2013-11-24T18:11:00Z">
        <w:r w:rsidRPr="00DB4253" w:rsidDel="00DF7AB3">
          <w:rPr>
            <w:rFonts w:cstheme="minorHAnsi"/>
          </w:rPr>
          <w:delText xml:space="preserve">000 </w:delText>
        </w:r>
      </w:del>
      <w:ins w:id="212" w:author="Nicholas Didier" w:date="2013-11-24T18:11:00Z">
        <w:r w:rsidR="00DF7AB3">
          <w:rPr>
            <w:rFonts w:cstheme="minorHAnsi"/>
          </w:rPr>
          <w:t>5</w:t>
        </w:r>
        <w:r w:rsidR="00DF7AB3" w:rsidRPr="00DB4253">
          <w:rPr>
            <w:rFonts w:cstheme="minorHAnsi"/>
          </w:rPr>
          <w:t xml:space="preserve">00 </w:t>
        </w:r>
      </w:ins>
      <w:r>
        <w:rPr>
          <w:rFonts w:cstheme="minorHAnsi"/>
        </w:rPr>
        <w:t>points de d</w:t>
      </w:r>
      <w:r>
        <w:rPr>
          <w:rFonts w:ascii="Arial" w:hAnsi="Arial" w:cs="Arial"/>
        </w:rPr>
        <w:t>é</w:t>
      </w:r>
      <w:r>
        <w:rPr>
          <w:rFonts w:cstheme="minorHAnsi"/>
        </w:rPr>
        <w:t xml:space="preserve">parts vers l’adresse future du Science Center, 33, rue Emile Mark </w:t>
      </w:r>
      <w:r>
        <w:rPr>
          <w:rFonts w:ascii="Arial" w:hAnsi="Arial" w:cs="Arial"/>
        </w:rPr>
        <w:t>à</w:t>
      </w:r>
      <w:r>
        <w:rPr>
          <w:rFonts w:cstheme="minorHAnsi"/>
        </w:rPr>
        <w:t xml:space="preserve"> Differdange.  </w:t>
      </w:r>
    </w:p>
    <w:p w14:paraId="60FE4597" w14:textId="27736155" w:rsidR="009A0FC7" w:rsidRPr="00864D43" w:rsidRDefault="00DB4253" w:rsidP="009A0FC7">
      <w:pPr>
        <w:ind w:firstLine="0"/>
        <w:rPr>
          <w:rFonts w:cstheme="minorHAnsi"/>
        </w:rPr>
      </w:pPr>
      <w:r>
        <w:rPr>
          <w:rFonts w:cstheme="minorHAnsi"/>
        </w:rPr>
        <w:t>Ces donn</w:t>
      </w:r>
      <w:r>
        <w:rPr>
          <w:rFonts w:ascii="Arial" w:hAnsi="Arial" w:cs="Arial"/>
        </w:rPr>
        <w:t>é</w:t>
      </w:r>
      <w:r>
        <w:rPr>
          <w:rFonts w:cstheme="minorHAnsi"/>
        </w:rPr>
        <w:t xml:space="preserve">es ont </w:t>
      </w:r>
      <w:r>
        <w:rPr>
          <w:rFonts w:ascii="Arial" w:hAnsi="Arial" w:cs="Arial"/>
        </w:rPr>
        <w:t>é</w:t>
      </w:r>
      <w:r>
        <w:rPr>
          <w:rFonts w:cstheme="minorHAnsi"/>
        </w:rPr>
        <w:t>t</w:t>
      </w:r>
      <w:r>
        <w:rPr>
          <w:rFonts w:ascii="Arial" w:hAnsi="Arial" w:cs="Arial"/>
        </w:rPr>
        <w:t>é introduit</w:t>
      </w:r>
      <w:ins w:id="213" w:author="Nicholas Didier" w:date="2013-11-19T11:21:00Z">
        <w:r w:rsidR="00D016F1">
          <w:rPr>
            <w:rFonts w:ascii="Arial" w:hAnsi="Arial" w:cs="Arial"/>
          </w:rPr>
          <w:t>e</w:t>
        </w:r>
      </w:ins>
      <w:r>
        <w:rPr>
          <w:rFonts w:ascii="Arial" w:hAnsi="Arial" w:cs="Arial"/>
        </w:rPr>
        <w:t xml:space="preserve">s sur fichier Excel et classées par pays, entité administrative comme les Länder, </w:t>
      </w:r>
      <w:r w:rsidR="009A0FC7">
        <w:rPr>
          <w:rFonts w:ascii="Arial" w:hAnsi="Arial" w:cs="Arial"/>
        </w:rPr>
        <w:t xml:space="preserve">Régions, Provinces, Départements, </w:t>
      </w:r>
      <w:ins w:id="214" w:author="Nicholas Didier" w:date="2013-11-24T17:48:00Z">
        <w:r w:rsidR="00955636">
          <w:rPr>
            <w:rFonts w:ascii="Arial" w:hAnsi="Arial" w:cs="Arial"/>
          </w:rPr>
          <w:t xml:space="preserve">Districts, </w:t>
        </w:r>
      </w:ins>
      <w:r w:rsidR="009A0FC7">
        <w:rPr>
          <w:rFonts w:ascii="Arial" w:hAnsi="Arial" w:cs="Arial"/>
        </w:rPr>
        <w:t>Gemeindeverbände et Communes pour consultation et manipulation future. Chacune des 3.</w:t>
      </w:r>
      <w:del w:id="215" w:author="Nicholas Didier" w:date="2013-11-24T17:48:00Z">
        <w:r w:rsidR="009A0FC7" w:rsidDel="00955636">
          <w:rPr>
            <w:rFonts w:ascii="Arial" w:hAnsi="Arial" w:cs="Arial"/>
          </w:rPr>
          <w:delText xml:space="preserve">000 </w:delText>
        </w:r>
      </w:del>
      <w:ins w:id="216" w:author="Nicholas Didier" w:date="2013-11-24T17:48:00Z">
        <w:r w:rsidR="00955636">
          <w:rPr>
            <w:rFonts w:ascii="Arial" w:hAnsi="Arial" w:cs="Arial"/>
          </w:rPr>
          <w:t>500</w:t>
        </w:r>
      </w:ins>
      <w:ins w:id="217" w:author="Nicholas Didier" w:date="2013-11-24T18:24:00Z">
        <w:r w:rsidR="002D4C7E">
          <w:rPr>
            <w:rStyle w:val="FootnoteReference"/>
            <w:rFonts w:ascii="Arial" w:hAnsi="Arial" w:cs="Arial"/>
          </w:rPr>
          <w:footnoteReference w:id="8"/>
        </w:r>
      </w:ins>
      <w:ins w:id="246" w:author="Nicholas Didier" w:date="2013-11-24T17:48:00Z">
        <w:r w:rsidR="00955636">
          <w:rPr>
            <w:rFonts w:ascii="Arial" w:hAnsi="Arial" w:cs="Arial"/>
          </w:rPr>
          <w:t xml:space="preserve"> </w:t>
        </w:r>
      </w:ins>
      <w:r w:rsidR="009A0FC7">
        <w:rPr>
          <w:rFonts w:ascii="Arial" w:hAnsi="Arial" w:cs="Arial"/>
        </w:rPr>
        <w:t xml:space="preserve">entités géographiques a été classée dans l’un des </w:t>
      </w:r>
      <w:r w:rsidR="009A0FC7" w:rsidRPr="00864D43">
        <w:rPr>
          <w:rFonts w:cstheme="minorHAnsi"/>
        </w:rPr>
        <w:t xml:space="preserve">cinq créneaux horaires de 1.00 heure de route, de 1.01 à 1.30 H, de 1.31 à 2.00 H, 2.01 à 2.30 H et de 2.31 à 3.00 H. </w:t>
      </w:r>
      <w:r w:rsidR="009A0FC7">
        <w:rPr>
          <w:rFonts w:cstheme="minorHAnsi"/>
        </w:rPr>
        <w:t xml:space="preserve">En </w:t>
      </w:r>
      <w:ins w:id="247" w:author="Jean Calmes" w:date="2013-11-10T22:43:00Z">
        <w:r w:rsidR="00705D72">
          <w:rPr>
            <w:rFonts w:cstheme="minorHAnsi"/>
          </w:rPr>
          <w:t xml:space="preserve">comparant </w:t>
        </w:r>
      </w:ins>
      <w:r w:rsidR="009A0FC7">
        <w:rPr>
          <w:rFonts w:cstheme="minorHAnsi"/>
        </w:rPr>
        <w:t>le code postal</w:t>
      </w:r>
      <w:ins w:id="248" w:author="Jean Calmes" w:date="2013-11-10T22:43:00Z">
        <w:r w:rsidR="00705D72">
          <w:rPr>
            <w:rFonts w:cstheme="minorHAnsi"/>
          </w:rPr>
          <w:t xml:space="preserve"> à celui des v</w:t>
        </w:r>
      </w:ins>
      <w:r w:rsidR="009A0FC7">
        <w:rPr>
          <w:rFonts w:cstheme="minorHAnsi"/>
        </w:rPr>
        <w:t>isiteurs futurs, cet instrument permettra par la suite une prospection de march</w:t>
      </w:r>
      <w:r w:rsidR="009A0FC7">
        <w:rPr>
          <w:rFonts w:ascii="Arial" w:hAnsi="Arial" w:cs="Arial"/>
        </w:rPr>
        <w:t>é</w:t>
      </w:r>
      <w:r w:rsidR="009A0FC7">
        <w:rPr>
          <w:rFonts w:cstheme="minorHAnsi"/>
        </w:rPr>
        <w:t xml:space="preserve"> tr</w:t>
      </w:r>
      <w:r w:rsidR="009A0FC7">
        <w:rPr>
          <w:rFonts w:ascii="Arial" w:hAnsi="Arial" w:cs="Arial"/>
        </w:rPr>
        <w:t>è</w:t>
      </w:r>
      <w:r w:rsidR="009A0FC7">
        <w:rPr>
          <w:rFonts w:cstheme="minorHAnsi"/>
        </w:rPr>
        <w:t>s pointue et efficace</w:t>
      </w:r>
      <w:ins w:id="249" w:author="Jean Calmes" w:date="2013-11-10T22:42:00Z">
        <w:r w:rsidR="00705D72">
          <w:rPr>
            <w:rFonts w:cstheme="minorHAnsi"/>
          </w:rPr>
          <w:t>.</w:t>
        </w:r>
      </w:ins>
      <w:r w:rsidR="009A0FC7">
        <w:rPr>
          <w:rFonts w:cstheme="minorHAnsi"/>
        </w:rPr>
        <w:t xml:space="preserve"> </w:t>
      </w:r>
    </w:p>
    <w:p w14:paraId="791A9F58" w14:textId="7AAC9B82" w:rsidR="002D51F9" w:rsidRDefault="00955636" w:rsidP="00DB4253">
      <w:pPr>
        <w:rPr>
          <w:rFonts w:cstheme="minorHAnsi"/>
        </w:rPr>
      </w:pPr>
      <w:ins w:id="250" w:author="Nicholas Didier" w:date="2013-11-24T17:49:00Z">
        <w:r>
          <w:rPr>
            <w:rFonts w:cstheme="minorHAnsi"/>
          </w:rPr>
          <w:t xml:space="preserve">Afin de permettre cette comparaison </w:t>
        </w:r>
      </w:ins>
      <w:del w:id="251" w:author="Nicholas Didier" w:date="2013-11-24T17:49:00Z">
        <w:r w:rsidR="00DB4253" w:rsidRPr="00864D43" w:rsidDel="00955636">
          <w:rPr>
            <w:rFonts w:cstheme="minorHAnsi"/>
          </w:rPr>
          <w:delText xml:space="preserve">Une </w:delText>
        </w:r>
      </w:del>
      <w:ins w:id="252" w:author="Nicholas Didier" w:date="2013-11-24T17:49:00Z">
        <w:r>
          <w:rPr>
            <w:rFonts w:cstheme="minorHAnsi"/>
          </w:rPr>
          <w:t>u</w:t>
        </w:r>
        <w:r w:rsidRPr="00864D43">
          <w:rPr>
            <w:rFonts w:cstheme="minorHAnsi"/>
          </w:rPr>
          <w:t xml:space="preserve">ne </w:t>
        </w:r>
      </w:ins>
      <w:r w:rsidR="00DB4253" w:rsidRPr="00864D43">
        <w:rPr>
          <w:rFonts w:cstheme="minorHAnsi"/>
        </w:rPr>
        <w:t xml:space="preserve">analyse </w:t>
      </w:r>
      <w:del w:id="253" w:author="Nicholas Didier" w:date="2013-11-24T17:49:00Z">
        <w:r w:rsidR="00DB4253" w:rsidRPr="00864D43" w:rsidDel="00955636">
          <w:rPr>
            <w:rFonts w:cstheme="minorHAnsi"/>
          </w:rPr>
          <w:delText>similaire, quoique</w:delText>
        </w:r>
      </w:del>
      <w:ins w:id="254" w:author="Nicholas Didier" w:date="2013-11-24T17:49:00Z">
        <w:r>
          <w:rPr>
            <w:rFonts w:cstheme="minorHAnsi"/>
          </w:rPr>
          <w:t>parall</w:t>
        </w:r>
      </w:ins>
      <w:ins w:id="255" w:author="Nicholas Didier" w:date="2013-11-24T17:50:00Z">
        <w:r>
          <w:rPr>
            <w:rFonts w:ascii="Arial" w:hAnsi="Arial" w:cs="Arial"/>
          </w:rPr>
          <w:t>è</w:t>
        </w:r>
        <w:r>
          <w:rPr>
            <w:rFonts w:cstheme="minorHAnsi"/>
          </w:rPr>
          <w:t>le</w:t>
        </w:r>
      </w:ins>
      <w:r w:rsidR="00DB4253" w:rsidRPr="00864D43">
        <w:rPr>
          <w:rFonts w:cstheme="minorHAnsi"/>
        </w:rPr>
        <w:t xml:space="preserve"> </w:t>
      </w:r>
      <w:del w:id="256" w:author="Nicholas Didier" w:date="2013-11-24T17:49:00Z">
        <w:r w:rsidR="00DB4253" w:rsidRPr="00864D43" w:rsidDel="00955636">
          <w:rPr>
            <w:rFonts w:cstheme="minorHAnsi"/>
          </w:rPr>
          <w:delText xml:space="preserve">moins détaillée </w:delText>
        </w:r>
      </w:del>
      <w:r w:rsidR="00DB4253" w:rsidRPr="00864D43">
        <w:rPr>
          <w:rFonts w:cstheme="minorHAnsi"/>
        </w:rPr>
        <w:t>fut générée pour Winterthur, couvrant la Suisse, l’</w:t>
      </w:r>
      <w:del w:id="257" w:author="Nicholas Didier" w:date="2013-11-24T17:50:00Z">
        <w:r w:rsidR="00DB4253" w:rsidRPr="00864D43" w:rsidDel="00955636">
          <w:rPr>
            <w:rFonts w:cstheme="minorHAnsi"/>
          </w:rPr>
          <w:delText>Allemagne</w:delText>
        </w:r>
      </w:del>
      <w:ins w:id="258" w:author="Nicholas Didier" w:date="2013-11-24T17:50:00Z">
        <w:r>
          <w:rPr>
            <w:rFonts w:cstheme="minorHAnsi"/>
          </w:rPr>
          <w:t>Allemagne,</w:t>
        </w:r>
      </w:ins>
      <w:r w:rsidR="00DB4253" w:rsidRPr="00864D43">
        <w:rPr>
          <w:rFonts w:cstheme="minorHAnsi"/>
        </w:rPr>
        <w:t xml:space="preserve"> </w:t>
      </w:r>
      <w:del w:id="259" w:author="Nicholas Didier" w:date="2013-11-24T17:50:00Z">
        <w:r w:rsidR="00DB4253" w:rsidRPr="00864D43" w:rsidDel="00955636">
          <w:rPr>
            <w:rFonts w:cstheme="minorHAnsi"/>
          </w:rPr>
          <w:delText xml:space="preserve">et </w:delText>
        </w:r>
      </w:del>
      <w:r w:rsidR="00DB4253" w:rsidRPr="00864D43">
        <w:rPr>
          <w:rFonts w:cstheme="minorHAnsi"/>
        </w:rPr>
        <w:t>l’</w:t>
      </w:r>
      <w:del w:id="260" w:author="Nicholas Didier" w:date="2013-11-24T17:50:00Z">
        <w:r w:rsidR="00DB4253" w:rsidRPr="00864D43" w:rsidDel="00955636">
          <w:rPr>
            <w:rFonts w:cstheme="minorHAnsi"/>
          </w:rPr>
          <w:delText>Autriche</w:delText>
        </w:r>
      </w:del>
      <w:ins w:id="261" w:author="Nicholas Didier" w:date="2013-11-24T17:50:00Z">
        <w:r>
          <w:rPr>
            <w:rFonts w:cstheme="minorHAnsi"/>
          </w:rPr>
          <w:t>Autriche et l’Italie</w:t>
        </w:r>
      </w:ins>
      <w:r w:rsidR="00DB4253" w:rsidRPr="00864D43">
        <w:rPr>
          <w:rFonts w:cstheme="minorHAnsi"/>
        </w:rPr>
        <w:t xml:space="preserve">. L’avantage de l’analyse de Winterthur fut évidemment l’accès </w:t>
      </w:r>
      <w:del w:id="262" w:author="Nicholas Didier" w:date="2013-11-24T17:51:00Z">
        <w:r w:rsidR="00DB4253" w:rsidRPr="00864D43" w:rsidDel="00955636">
          <w:rPr>
            <w:rFonts w:cstheme="minorHAnsi"/>
          </w:rPr>
          <w:delText xml:space="preserve">de </w:delText>
        </w:r>
      </w:del>
      <w:ins w:id="263" w:author="Nicholas Didier" w:date="2013-11-24T17:51:00Z">
        <w:r>
          <w:rPr>
            <w:rFonts w:cstheme="minorHAnsi"/>
          </w:rPr>
          <w:t>aux</w:t>
        </w:r>
        <w:r w:rsidRPr="00864D43">
          <w:rPr>
            <w:rFonts w:cstheme="minorHAnsi"/>
          </w:rPr>
          <w:t xml:space="preserve"> </w:t>
        </w:r>
      </w:ins>
      <w:r w:rsidR="00DB4253" w:rsidRPr="00864D43">
        <w:rPr>
          <w:rFonts w:cstheme="minorHAnsi"/>
        </w:rPr>
        <w:t>données réelles concernant leurs visiteurs.</w:t>
      </w:r>
      <w:r w:rsidR="00BB468D" w:rsidRPr="009A0FC7">
        <w:rPr>
          <w:rFonts w:cstheme="minorHAnsi"/>
        </w:rPr>
        <w:t xml:space="preserve"> </w:t>
      </w:r>
    </w:p>
    <w:p w14:paraId="5851C8C9" w14:textId="0A4CFE18" w:rsidR="002D51F9" w:rsidRDefault="002D51F9" w:rsidP="00864D43">
      <w:pPr>
        <w:spacing w:after="0"/>
        <w:ind w:firstLine="0"/>
      </w:pPr>
      <w:r>
        <w:t xml:space="preserve">La question qui se </w:t>
      </w:r>
      <w:ins w:id="264" w:author="Nicholas Didier" w:date="2013-11-19T12:43:00Z">
        <w:r w:rsidR="008C3492">
          <w:t>pose</w:t>
        </w:r>
      </w:ins>
      <w:ins w:id="265" w:author="Nicholas Didier" w:date="2013-11-19T11:22:00Z">
        <w:r w:rsidR="00D016F1">
          <w:t>,</w:t>
        </w:r>
      </w:ins>
      <w:r>
        <w:t xml:space="preserve"> </w:t>
      </w:r>
      <w:ins w:id="266" w:author="Nicholas Didier" w:date="2013-11-19T12:43:00Z">
        <w:r w:rsidR="008C3492">
          <w:t xml:space="preserve">est </w:t>
        </w:r>
      </w:ins>
      <w:r>
        <w:t xml:space="preserve">de savoir </w:t>
      </w:r>
      <w:r w:rsidRPr="00D016F1">
        <w:rPr>
          <w:rFonts w:cstheme="minorHAnsi"/>
        </w:rPr>
        <w:t>si par</w:t>
      </w:r>
      <w:r w:rsidRPr="008C3492">
        <w:rPr>
          <w:rFonts w:cstheme="minorHAnsi"/>
        </w:rPr>
        <w:t xml:space="preserve"> juxtaposition des zones de chalandise de Winterthur et de Differdange, et en sachant les résultats en visiteurs du Technorama,</w:t>
      </w:r>
      <w:ins w:id="267" w:author="Nicholas Didier" w:date="2013-11-19T11:22:00Z">
        <w:r w:rsidR="00D016F1">
          <w:t xml:space="preserve"> </w:t>
        </w:r>
      </w:ins>
      <w:r>
        <w:t xml:space="preserve">on </w:t>
      </w:r>
      <w:ins w:id="268" w:author="Nicholas Didier" w:date="2013-11-19T12:43:00Z">
        <w:r w:rsidR="008C3492">
          <w:t>peu</w:t>
        </w:r>
      </w:ins>
      <w:ins w:id="269" w:author="Nicholas Didier" w:date="2013-11-19T11:23:00Z">
        <w:r w:rsidR="00D016F1">
          <w:t xml:space="preserve">t </w:t>
        </w:r>
      </w:ins>
      <w:r>
        <w:t>d</w:t>
      </w:r>
      <w:r>
        <w:rPr>
          <w:rFonts w:ascii="Cambria" w:hAnsi="Cambria"/>
        </w:rPr>
        <w:t>é</w:t>
      </w:r>
      <w:r>
        <w:t xml:space="preserve">terminer l’attractivité touristique du Luxembourg Science Center. Sachant que Winterthur attire environ 270.000 visiteurs par an, parmi lesquels 65.000 </w:t>
      </w:r>
      <w:r>
        <w:rPr>
          <w:rFonts w:ascii="Cambria" w:hAnsi="Cambria"/>
        </w:rPr>
        <w:t>é</w:t>
      </w:r>
      <w:r>
        <w:t xml:space="preserve">tudiants et </w:t>
      </w:r>
      <w:r>
        <w:rPr>
          <w:rFonts w:ascii="Cambria" w:hAnsi="Cambria"/>
        </w:rPr>
        <w:t>é</w:t>
      </w:r>
      <w:r>
        <w:t>lèves et que plus de 50% de ses visiteurs proviennent d’Allemagne, peut-on conclure qu’</w:t>
      </w:r>
      <w:r>
        <w:rPr>
          <w:rFonts w:ascii="Cambria" w:hAnsi="Cambria"/>
        </w:rPr>
        <w:t>à</w:t>
      </w:r>
      <w:r>
        <w:t xml:space="preserve"> produit et prestations égales, le flux de visiteurs devrait être comparable, pourvu que la zone de chalandise soit similaire</w:t>
      </w:r>
      <w:ins w:id="270" w:author="Jean Calmes" w:date="2013-11-10T22:44:00Z">
        <w:r w:rsidR="00705D72">
          <w:t>?</w:t>
        </w:r>
      </w:ins>
    </w:p>
    <w:p w14:paraId="5490AD85" w14:textId="77777777" w:rsidR="002D51F9" w:rsidRDefault="002D51F9" w:rsidP="002D51F9">
      <w:pPr>
        <w:ind w:left="-720"/>
      </w:pPr>
    </w:p>
    <w:p w14:paraId="40B6AD5E" w14:textId="77777777" w:rsidR="002D51F9" w:rsidRDefault="002D51F9" w:rsidP="002D51F9">
      <w:pPr>
        <w:ind w:left="-720"/>
      </w:pPr>
    </w:p>
    <w:p w14:paraId="3B25D4AD" w14:textId="77777777" w:rsidR="002D51F9" w:rsidRDefault="002D51F9" w:rsidP="002D51F9">
      <w:pPr>
        <w:ind w:left="-720"/>
      </w:pPr>
    </w:p>
    <w:p w14:paraId="4D5DB3BD" w14:textId="296A7CB0" w:rsidR="002D51F9" w:rsidRDefault="002D51F9" w:rsidP="00DF7AB3">
      <w:pPr>
        <w:ind w:left="-720"/>
        <w:jc w:val="left"/>
        <w:pPrChange w:id="271" w:author="Nicholas Didier" w:date="2013-11-24T18:12:00Z">
          <w:pPr>
            <w:ind w:left="-720"/>
          </w:pPr>
        </w:pPrChange>
      </w:pPr>
      <w:r>
        <w:t xml:space="preserve">POPULATION DES ZONES DE CHALANDISE RESPECTIVES </w:t>
      </w:r>
      <w:r>
        <w:br/>
        <w:t xml:space="preserve"> </w:t>
      </w:r>
    </w:p>
    <w:tbl>
      <w:tblPr>
        <w:tblStyle w:val="TableGrid"/>
        <w:tblW w:w="9792" w:type="dxa"/>
        <w:tblInd w:w="-576" w:type="dxa"/>
        <w:tblLook w:val="04A0" w:firstRow="1" w:lastRow="0" w:firstColumn="1" w:lastColumn="0" w:noHBand="0" w:noVBand="1"/>
      </w:tblPr>
      <w:tblGrid>
        <w:gridCol w:w="3420"/>
        <w:gridCol w:w="2250"/>
        <w:gridCol w:w="2160"/>
        <w:gridCol w:w="1962"/>
        <w:tblGridChange w:id="272">
          <w:tblGrid>
            <w:gridCol w:w="3420"/>
            <w:gridCol w:w="2250"/>
            <w:gridCol w:w="2160"/>
            <w:gridCol w:w="1962"/>
          </w:tblGrid>
        </w:tblGridChange>
      </w:tblGrid>
      <w:tr w:rsidR="007A154A" w14:paraId="13A457D6" w14:textId="77777777" w:rsidTr="00F01937">
        <w:trPr>
          <w:trHeight w:val="1183"/>
        </w:trPr>
        <w:tc>
          <w:tcPr>
            <w:tcW w:w="3420" w:type="dxa"/>
          </w:tcPr>
          <w:p w14:paraId="7424DA92" w14:textId="77777777" w:rsidR="007A154A" w:rsidRDefault="007A154A" w:rsidP="00750D04">
            <w:pPr>
              <w:rPr>
                <w:ins w:id="273" w:author="Nicholas Didier" w:date="2013-11-24T18:20:00Z"/>
                <w:b/>
              </w:rPr>
            </w:pPr>
          </w:p>
          <w:p w14:paraId="6F280E5D" w14:textId="77777777" w:rsidR="007A154A" w:rsidRPr="00664552" w:rsidRDefault="007A154A" w:rsidP="00750D04">
            <w:pPr>
              <w:rPr>
                <w:b/>
              </w:rPr>
            </w:pPr>
            <w:r w:rsidRPr="00664552">
              <w:rPr>
                <w:b/>
              </w:rPr>
              <w:t>HEURES DE ROUTE</w:t>
            </w:r>
          </w:p>
          <w:p w14:paraId="6EBBE757" w14:textId="77777777" w:rsidR="007A154A" w:rsidDel="00FC2458" w:rsidRDefault="007A154A" w:rsidP="00FC2458">
            <w:pPr>
              <w:ind w:firstLine="0"/>
              <w:rPr>
                <w:del w:id="274" w:author="Nicholas Didier" w:date="2013-11-24T18:21:00Z"/>
              </w:rPr>
              <w:pPrChange w:id="275" w:author="Nicholas Didier" w:date="2013-11-24T18:20:00Z">
                <w:pPr/>
              </w:pPrChange>
            </w:pPr>
            <w:ins w:id="276" w:author="Nicholas Didier" w:date="2013-11-24T18:21:00Z">
              <w:r w:rsidDel="00FC2458">
                <w:t xml:space="preserve"> </w:t>
              </w:r>
            </w:ins>
          </w:p>
          <w:p w14:paraId="1EC52D22" w14:textId="39A6E1A0" w:rsidR="007A154A" w:rsidRPr="00664552" w:rsidRDefault="007A154A" w:rsidP="00864D43">
            <w:pPr>
              <w:ind w:firstLine="36"/>
              <w:jc w:val="left"/>
              <w:rPr>
                <w:b/>
              </w:rPr>
            </w:pPr>
            <w:r w:rsidRPr="00864D43">
              <w:rPr>
                <w:sz w:val="20"/>
                <w:szCs w:val="20"/>
              </w:rPr>
              <w:t>(EN MILLIONS D’HABITANTS)</w:t>
            </w:r>
          </w:p>
        </w:tc>
        <w:tc>
          <w:tcPr>
            <w:tcW w:w="2250" w:type="dxa"/>
          </w:tcPr>
          <w:p w14:paraId="44E20F92" w14:textId="77777777" w:rsidR="007A154A" w:rsidRDefault="007A154A" w:rsidP="00750D04">
            <w:pPr>
              <w:jc w:val="center"/>
              <w:rPr>
                <w:ins w:id="277" w:author="Nicholas Didier" w:date="2013-11-24T18:20:00Z"/>
                <w:b/>
              </w:rPr>
            </w:pPr>
          </w:p>
          <w:p w14:paraId="0D61322B" w14:textId="77777777" w:rsidR="007A154A" w:rsidRPr="00664552" w:rsidRDefault="007A154A" w:rsidP="00750D04">
            <w:pPr>
              <w:jc w:val="center"/>
              <w:rPr>
                <w:b/>
              </w:rPr>
            </w:pPr>
            <w:r w:rsidRPr="00664552">
              <w:rPr>
                <w:b/>
              </w:rPr>
              <w:t>2 HEURES</w:t>
            </w:r>
          </w:p>
        </w:tc>
        <w:tc>
          <w:tcPr>
            <w:tcW w:w="2160" w:type="dxa"/>
          </w:tcPr>
          <w:p w14:paraId="2F7C29AF" w14:textId="77777777" w:rsidR="007A154A" w:rsidRDefault="007A154A" w:rsidP="00750D04">
            <w:pPr>
              <w:jc w:val="center"/>
              <w:rPr>
                <w:ins w:id="278" w:author="Nicholas Didier" w:date="2013-11-24T18:20:00Z"/>
                <w:b/>
              </w:rPr>
            </w:pPr>
          </w:p>
          <w:p w14:paraId="64CE53AA" w14:textId="77777777" w:rsidR="007A154A" w:rsidRPr="00664552" w:rsidRDefault="007A154A" w:rsidP="00750D04">
            <w:pPr>
              <w:jc w:val="center"/>
              <w:rPr>
                <w:b/>
              </w:rPr>
            </w:pPr>
            <w:r w:rsidRPr="00664552">
              <w:rPr>
                <w:b/>
              </w:rPr>
              <w:t>2.30 HEURES</w:t>
            </w:r>
          </w:p>
        </w:tc>
        <w:tc>
          <w:tcPr>
            <w:tcW w:w="1962" w:type="dxa"/>
          </w:tcPr>
          <w:p w14:paraId="4957E9A7" w14:textId="77777777" w:rsidR="007A154A" w:rsidRDefault="007A154A" w:rsidP="00750D04">
            <w:pPr>
              <w:jc w:val="center"/>
              <w:rPr>
                <w:ins w:id="279" w:author="Nicholas Didier" w:date="2013-11-24T18:20:00Z"/>
                <w:b/>
              </w:rPr>
            </w:pPr>
          </w:p>
          <w:p w14:paraId="5A6C9BDD" w14:textId="77777777" w:rsidR="007A154A" w:rsidRPr="00664552" w:rsidRDefault="007A154A" w:rsidP="00750D04">
            <w:pPr>
              <w:jc w:val="center"/>
              <w:rPr>
                <w:b/>
              </w:rPr>
            </w:pPr>
            <w:r w:rsidRPr="00664552">
              <w:rPr>
                <w:b/>
              </w:rPr>
              <w:t>3 HEURES</w:t>
            </w:r>
          </w:p>
        </w:tc>
      </w:tr>
      <w:tr w:rsidR="001D627E" w14:paraId="142D58E2" w14:textId="77777777" w:rsidTr="00DF7AB3">
        <w:tblPrEx>
          <w:tblW w:w="9792" w:type="dxa"/>
          <w:tblInd w:w="-576" w:type="dxa"/>
          <w:tblPrExChange w:id="280" w:author="Nicholas Didier" w:date="2013-11-24T18:12:00Z">
            <w:tblPrEx>
              <w:tblW w:w="9792" w:type="dxa"/>
              <w:tblInd w:w="-576" w:type="dxa"/>
            </w:tblPrEx>
          </w:tblPrExChange>
        </w:tblPrEx>
        <w:tc>
          <w:tcPr>
            <w:tcW w:w="3420" w:type="dxa"/>
            <w:vAlign w:val="center"/>
            <w:tcPrChange w:id="281" w:author="Nicholas Didier" w:date="2013-11-24T18:12:00Z">
              <w:tcPr>
                <w:tcW w:w="3420" w:type="dxa"/>
                <w:vAlign w:val="center"/>
              </w:tcPr>
            </w:tcPrChange>
          </w:tcPr>
          <w:p w14:paraId="3B0764C1" w14:textId="77777777" w:rsidR="001D627E" w:rsidRDefault="001D627E" w:rsidP="00750D04"/>
          <w:p w14:paraId="25B1165C" w14:textId="77777777" w:rsidR="001D627E" w:rsidDel="00DF7AB3" w:rsidRDefault="001D627E" w:rsidP="00750D04">
            <w:pPr>
              <w:rPr>
                <w:del w:id="282" w:author="Nicholas Didier" w:date="2013-11-24T18:12:00Z"/>
              </w:rPr>
            </w:pPr>
            <w:r>
              <w:t>DIFFERDANGE</w:t>
            </w:r>
          </w:p>
          <w:p w14:paraId="15B37D86" w14:textId="77777777" w:rsidR="001D627E" w:rsidRDefault="001D627E" w:rsidP="00DF7AB3"/>
        </w:tc>
        <w:tc>
          <w:tcPr>
            <w:tcW w:w="2250" w:type="dxa"/>
            <w:vAlign w:val="bottom"/>
            <w:tcPrChange w:id="283" w:author="Nicholas Didier" w:date="2013-11-24T18:12:00Z">
              <w:tcPr>
                <w:tcW w:w="2250" w:type="dxa"/>
              </w:tcPr>
            </w:tcPrChange>
          </w:tcPr>
          <w:p w14:paraId="559C3A3E" w14:textId="77777777" w:rsidR="001D627E" w:rsidRPr="008773EE" w:rsidRDefault="001D627E" w:rsidP="00DF7AB3">
            <w:pPr>
              <w:spacing w:line="240" w:lineRule="auto"/>
              <w:ind w:left="-180" w:firstLine="270"/>
              <w:jc w:val="center"/>
              <w:rPr>
                <w:ins w:id="284" w:author="Nicholas Didier" w:date="2013-11-19T10:59:00Z"/>
                <w:rFonts w:cstheme="minorHAnsi"/>
              </w:rPr>
            </w:pPr>
          </w:p>
          <w:p w14:paraId="24B653A3" w14:textId="703B9E25" w:rsidR="001D627E" w:rsidRDefault="001D627E" w:rsidP="00DF7AB3">
            <w:pPr>
              <w:jc w:val="center"/>
            </w:pPr>
            <w:ins w:id="285" w:author="Nicholas Didier" w:date="2013-11-19T10:59:00Z">
              <w:r w:rsidRPr="008773EE">
                <w:rPr>
                  <w:rFonts w:cstheme="minorHAnsi"/>
                </w:rPr>
                <w:t>8,</w:t>
              </w:r>
              <w:r>
                <w:rPr>
                  <w:rFonts w:cstheme="minorHAnsi"/>
                </w:rPr>
                <w:t>9</w:t>
              </w:r>
            </w:ins>
          </w:p>
        </w:tc>
        <w:tc>
          <w:tcPr>
            <w:tcW w:w="2160" w:type="dxa"/>
            <w:vAlign w:val="bottom"/>
            <w:tcPrChange w:id="286" w:author="Nicholas Didier" w:date="2013-11-24T18:12:00Z">
              <w:tcPr>
                <w:tcW w:w="2160" w:type="dxa"/>
              </w:tcPr>
            </w:tcPrChange>
          </w:tcPr>
          <w:p w14:paraId="7B40A336" w14:textId="77777777" w:rsidR="001D627E" w:rsidRPr="008773EE" w:rsidRDefault="001D627E" w:rsidP="00522521">
            <w:pPr>
              <w:spacing w:line="240" w:lineRule="auto"/>
              <w:ind w:left="-180" w:firstLine="270"/>
              <w:jc w:val="center"/>
              <w:rPr>
                <w:ins w:id="287" w:author="Nicholas Didier" w:date="2013-11-19T10:59:00Z"/>
                <w:rFonts w:cstheme="minorHAnsi"/>
              </w:rPr>
            </w:pPr>
          </w:p>
          <w:p w14:paraId="560BA063" w14:textId="33C5B20A" w:rsidR="001D627E" w:rsidRDefault="001D627E" w:rsidP="00FC2458">
            <w:pPr>
              <w:jc w:val="center"/>
            </w:pPr>
            <w:ins w:id="288" w:author="Nicholas Didier" w:date="2013-11-19T10:59:00Z">
              <w:r>
                <w:rPr>
                  <w:rFonts w:cstheme="minorHAnsi"/>
                </w:rPr>
                <w:t>24,0</w:t>
              </w:r>
            </w:ins>
          </w:p>
        </w:tc>
        <w:tc>
          <w:tcPr>
            <w:tcW w:w="1962" w:type="dxa"/>
            <w:vAlign w:val="bottom"/>
            <w:tcPrChange w:id="289" w:author="Nicholas Didier" w:date="2013-11-24T18:12:00Z">
              <w:tcPr>
                <w:tcW w:w="1962" w:type="dxa"/>
              </w:tcPr>
            </w:tcPrChange>
          </w:tcPr>
          <w:p w14:paraId="74304313" w14:textId="77777777" w:rsidR="001D627E" w:rsidRPr="008773EE" w:rsidRDefault="001D627E" w:rsidP="007A154A">
            <w:pPr>
              <w:spacing w:line="240" w:lineRule="auto"/>
              <w:ind w:left="-180" w:firstLine="270"/>
              <w:jc w:val="center"/>
              <w:rPr>
                <w:ins w:id="290" w:author="Nicholas Didier" w:date="2013-11-19T10:59:00Z"/>
                <w:rFonts w:cstheme="minorHAnsi"/>
              </w:rPr>
            </w:pPr>
          </w:p>
          <w:p w14:paraId="1389451E" w14:textId="74B8DDF8" w:rsidR="001D627E" w:rsidRDefault="001D627E" w:rsidP="007A154A">
            <w:pPr>
              <w:jc w:val="center"/>
            </w:pPr>
            <w:ins w:id="291" w:author="Nicholas Didier" w:date="2013-11-19T10:59:00Z">
              <w:r>
                <w:rPr>
                  <w:rFonts w:cstheme="minorHAnsi"/>
                </w:rPr>
                <w:t>41</w:t>
              </w:r>
              <w:r w:rsidRPr="008773EE">
                <w:rPr>
                  <w:rFonts w:cstheme="minorHAnsi"/>
                </w:rPr>
                <w:t>,</w:t>
              </w:r>
              <w:r>
                <w:rPr>
                  <w:rFonts w:cstheme="minorHAnsi"/>
                </w:rPr>
                <w:t>1</w:t>
              </w:r>
            </w:ins>
          </w:p>
        </w:tc>
      </w:tr>
      <w:tr w:rsidR="001D627E" w14:paraId="2DB8D5FA" w14:textId="77777777" w:rsidTr="00DF7AB3">
        <w:tblPrEx>
          <w:tblW w:w="9792" w:type="dxa"/>
          <w:tblInd w:w="-576" w:type="dxa"/>
          <w:tblPrExChange w:id="292" w:author="Nicholas Didier" w:date="2013-11-24T18:13:00Z">
            <w:tblPrEx>
              <w:tblW w:w="9792" w:type="dxa"/>
              <w:tblInd w:w="-576" w:type="dxa"/>
            </w:tblPrEx>
          </w:tblPrExChange>
        </w:tblPrEx>
        <w:tc>
          <w:tcPr>
            <w:tcW w:w="3420" w:type="dxa"/>
            <w:vAlign w:val="center"/>
            <w:tcPrChange w:id="293" w:author="Nicholas Didier" w:date="2013-11-24T18:13:00Z">
              <w:tcPr>
                <w:tcW w:w="3420" w:type="dxa"/>
                <w:vAlign w:val="center"/>
              </w:tcPr>
            </w:tcPrChange>
          </w:tcPr>
          <w:p w14:paraId="2AB7866F" w14:textId="77777777" w:rsidR="001D627E" w:rsidRDefault="001D627E" w:rsidP="00750D04"/>
          <w:p w14:paraId="5DAD09DE" w14:textId="77777777" w:rsidR="001D627E" w:rsidDel="00DF7AB3" w:rsidRDefault="001D627E" w:rsidP="00750D04">
            <w:pPr>
              <w:rPr>
                <w:del w:id="294" w:author="Nicholas Didier" w:date="2013-11-24T18:13:00Z"/>
              </w:rPr>
            </w:pPr>
            <w:r>
              <w:t>WINTERTHUR</w:t>
            </w:r>
          </w:p>
          <w:p w14:paraId="526076AB" w14:textId="77777777" w:rsidR="001D627E" w:rsidRDefault="001D627E" w:rsidP="00DF7AB3"/>
        </w:tc>
        <w:tc>
          <w:tcPr>
            <w:tcW w:w="2250" w:type="dxa"/>
            <w:vAlign w:val="bottom"/>
            <w:tcPrChange w:id="295" w:author="Nicholas Didier" w:date="2013-11-24T18:13:00Z">
              <w:tcPr>
                <w:tcW w:w="2250" w:type="dxa"/>
              </w:tcPr>
            </w:tcPrChange>
          </w:tcPr>
          <w:p w14:paraId="03FDCEA1" w14:textId="77777777" w:rsidR="001D627E" w:rsidRDefault="001D627E" w:rsidP="00DF7AB3">
            <w:pPr>
              <w:spacing w:line="240" w:lineRule="auto"/>
              <w:ind w:left="-180" w:firstLine="270"/>
              <w:jc w:val="center"/>
              <w:rPr>
                <w:ins w:id="296" w:author="Nicholas Didier" w:date="2013-11-19T10:59:00Z"/>
                <w:rFonts w:cstheme="minorHAnsi"/>
              </w:rPr>
            </w:pPr>
          </w:p>
          <w:p w14:paraId="1EA2D708" w14:textId="6FC27476" w:rsidR="001D627E" w:rsidRDefault="001D627E" w:rsidP="00DF7AB3">
            <w:pPr>
              <w:jc w:val="center"/>
            </w:pPr>
            <w:ins w:id="297" w:author="Nicholas Didier" w:date="2013-11-19T10:59:00Z">
              <w:r w:rsidRPr="008773EE">
                <w:rPr>
                  <w:rFonts w:cstheme="minorHAnsi"/>
                </w:rPr>
                <w:t>9.</w:t>
              </w:r>
              <w:r>
                <w:rPr>
                  <w:rFonts w:cstheme="minorHAnsi"/>
                </w:rPr>
                <w:t>7</w:t>
              </w:r>
            </w:ins>
          </w:p>
        </w:tc>
        <w:tc>
          <w:tcPr>
            <w:tcW w:w="2160" w:type="dxa"/>
            <w:vAlign w:val="bottom"/>
            <w:tcPrChange w:id="298" w:author="Nicholas Didier" w:date="2013-11-24T18:13:00Z">
              <w:tcPr>
                <w:tcW w:w="2160" w:type="dxa"/>
              </w:tcPr>
            </w:tcPrChange>
          </w:tcPr>
          <w:p w14:paraId="34FEB7AD" w14:textId="77777777" w:rsidR="001D627E" w:rsidRPr="008773EE" w:rsidRDefault="001D627E" w:rsidP="00522521">
            <w:pPr>
              <w:spacing w:line="240" w:lineRule="auto"/>
              <w:ind w:left="-180" w:firstLine="270"/>
              <w:jc w:val="center"/>
              <w:rPr>
                <w:ins w:id="299" w:author="Nicholas Didier" w:date="2013-11-19T10:59:00Z"/>
                <w:rFonts w:cstheme="minorHAnsi"/>
              </w:rPr>
            </w:pPr>
          </w:p>
          <w:p w14:paraId="30043136" w14:textId="5EF3261C" w:rsidR="001D627E" w:rsidRDefault="001D627E" w:rsidP="00FC2458">
            <w:pPr>
              <w:jc w:val="center"/>
            </w:pPr>
            <w:ins w:id="300" w:author="Nicholas Didier" w:date="2013-11-19T10:59:00Z">
              <w:r w:rsidRPr="008773EE">
                <w:rPr>
                  <w:rFonts w:cstheme="minorHAnsi"/>
                </w:rPr>
                <w:t>15,0</w:t>
              </w:r>
            </w:ins>
          </w:p>
        </w:tc>
        <w:tc>
          <w:tcPr>
            <w:tcW w:w="1962" w:type="dxa"/>
            <w:vAlign w:val="bottom"/>
            <w:tcPrChange w:id="301" w:author="Nicholas Didier" w:date="2013-11-24T18:13:00Z">
              <w:tcPr>
                <w:tcW w:w="1962" w:type="dxa"/>
              </w:tcPr>
            </w:tcPrChange>
          </w:tcPr>
          <w:p w14:paraId="25D022C0" w14:textId="77777777" w:rsidR="001D627E" w:rsidRPr="008773EE" w:rsidRDefault="001D627E" w:rsidP="007A154A">
            <w:pPr>
              <w:spacing w:line="240" w:lineRule="auto"/>
              <w:ind w:left="-180" w:firstLine="270"/>
              <w:jc w:val="center"/>
              <w:rPr>
                <w:ins w:id="302" w:author="Nicholas Didier" w:date="2013-11-19T10:59:00Z"/>
                <w:rFonts w:cstheme="minorHAnsi"/>
              </w:rPr>
            </w:pPr>
          </w:p>
          <w:p w14:paraId="68C376FE" w14:textId="67025CF3" w:rsidR="001D627E" w:rsidRDefault="001D627E" w:rsidP="007A154A">
            <w:pPr>
              <w:jc w:val="center"/>
            </w:pPr>
            <w:ins w:id="303" w:author="Nicholas Didier" w:date="2013-11-19T10:59:00Z">
              <w:r>
                <w:rPr>
                  <w:rFonts w:cstheme="minorHAnsi"/>
                </w:rPr>
                <w:t>20</w:t>
              </w:r>
              <w:r w:rsidRPr="008773EE">
                <w:rPr>
                  <w:rFonts w:cstheme="minorHAnsi"/>
                </w:rPr>
                <w:t>,</w:t>
              </w:r>
              <w:r>
                <w:rPr>
                  <w:rFonts w:cstheme="minorHAnsi"/>
                </w:rPr>
                <w:t>8</w:t>
              </w:r>
            </w:ins>
          </w:p>
        </w:tc>
      </w:tr>
      <w:tr w:rsidR="001D627E" w14:paraId="4A85FFA7" w14:textId="77777777" w:rsidTr="00522521">
        <w:tblPrEx>
          <w:tblW w:w="9792" w:type="dxa"/>
          <w:tblInd w:w="-576" w:type="dxa"/>
          <w:tblPrExChange w:id="304" w:author="Nicholas Didier" w:date="2013-11-24T18:14:00Z">
            <w:tblPrEx>
              <w:tblW w:w="9792" w:type="dxa"/>
              <w:tblInd w:w="-576" w:type="dxa"/>
            </w:tblPrEx>
          </w:tblPrExChange>
        </w:tblPrEx>
        <w:tc>
          <w:tcPr>
            <w:tcW w:w="3420" w:type="dxa"/>
            <w:tcPrChange w:id="305" w:author="Nicholas Didier" w:date="2013-11-24T18:14:00Z">
              <w:tcPr>
                <w:tcW w:w="3420" w:type="dxa"/>
              </w:tcPr>
            </w:tcPrChange>
          </w:tcPr>
          <w:p w14:paraId="1E89E444" w14:textId="77777777" w:rsidR="00522521" w:rsidRDefault="00522521" w:rsidP="00750D04">
            <w:pPr>
              <w:rPr>
                <w:ins w:id="306" w:author="Nicholas Didier" w:date="2013-11-24T18:14:00Z"/>
              </w:rPr>
            </w:pPr>
          </w:p>
          <w:p w14:paraId="26F59A49" w14:textId="77777777" w:rsidR="001D627E" w:rsidRDefault="001D627E" w:rsidP="00750D04">
            <w:r>
              <w:t>AVANTAGE (+)</w:t>
            </w:r>
          </w:p>
          <w:p w14:paraId="372C9A6B" w14:textId="77777777" w:rsidR="001D627E" w:rsidRDefault="001D627E" w:rsidP="00750D04">
            <w:r>
              <w:t>DESAVANTAGE (-)</w:t>
            </w:r>
          </w:p>
        </w:tc>
        <w:tc>
          <w:tcPr>
            <w:tcW w:w="2250" w:type="dxa"/>
            <w:vAlign w:val="bottom"/>
            <w:tcPrChange w:id="307" w:author="Nicholas Didier" w:date="2013-11-24T18:14:00Z">
              <w:tcPr>
                <w:tcW w:w="2250" w:type="dxa"/>
                <w:vAlign w:val="center"/>
              </w:tcPr>
            </w:tcPrChange>
          </w:tcPr>
          <w:p w14:paraId="452CC1AE" w14:textId="36D5ED76" w:rsidR="001D627E" w:rsidRDefault="008C3492" w:rsidP="00FC2458">
            <w:pPr>
              <w:jc w:val="center"/>
            </w:pPr>
            <w:r>
              <w:rPr>
                <w:rFonts w:cstheme="minorHAnsi"/>
              </w:rPr>
              <w:t>-0</w:t>
            </w:r>
            <w:r w:rsidR="001D627E" w:rsidRPr="008773EE">
              <w:rPr>
                <w:rFonts w:cstheme="minorHAnsi"/>
              </w:rPr>
              <w:t>.</w:t>
            </w:r>
            <w:del w:id="308" w:author="Nicholas Didier" w:date="2013-11-24T18:15:00Z">
              <w:r w:rsidR="001D627E" w:rsidDel="00FC2458">
                <w:rPr>
                  <w:rFonts w:cstheme="minorHAnsi"/>
                </w:rPr>
                <w:delText>8</w:delText>
              </w:r>
            </w:del>
            <w:ins w:id="309" w:author="Nicholas Didier" w:date="2013-11-24T18:15:00Z">
              <w:r w:rsidR="00FC2458">
                <w:rPr>
                  <w:rFonts w:cstheme="minorHAnsi"/>
                </w:rPr>
                <w:t>7</w:t>
              </w:r>
            </w:ins>
          </w:p>
        </w:tc>
        <w:tc>
          <w:tcPr>
            <w:tcW w:w="2160" w:type="dxa"/>
            <w:tcPrChange w:id="310" w:author="Nicholas Didier" w:date="2013-11-24T18:14:00Z">
              <w:tcPr>
                <w:tcW w:w="2160" w:type="dxa"/>
                <w:vAlign w:val="center"/>
              </w:tcPr>
            </w:tcPrChange>
          </w:tcPr>
          <w:p w14:paraId="2B06C4D8" w14:textId="77777777" w:rsidR="00522521" w:rsidRDefault="00522521" w:rsidP="00522521">
            <w:pPr>
              <w:jc w:val="center"/>
              <w:rPr>
                <w:ins w:id="311" w:author="Nicholas Didier" w:date="2013-11-24T18:14:00Z"/>
                <w:rFonts w:cstheme="minorHAnsi"/>
              </w:rPr>
            </w:pPr>
          </w:p>
          <w:p w14:paraId="610EFCA3" w14:textId="1469E04C" w:rsidR="001D627E" w:rsidRDefault="001D627E" w:rsidP="00522521">
            <w:pPr>
              <w:jc w:val="center"/>
            </w:pPr>
            <w:ins w:id="312" w:author="Nicholas Didier" w:date="2013-11-19T10:59:00Z">
              <w:r w:rsidRPr="008773EE">
                <w:rPr>
                  <w:rFonts w:cstheme="minorHAnsi"/>
                </w:rPr>
                <w:t>+</w:t>
              </w:r>
              <w:r>
                <w:rPr>
                  <w:rFonts w:cstheme="minorHAnsi"/>
                </w:rPr>
                <w:t>9</w:t>
              </w:r>
              <w:r w:rsidRPr="008773EE">
                <w:rPr>
                  <w:rFonts w:cstheme="minorHAnsi"/>
                </w:rPr>
                <w:t>,</w:t>
              </w:r>
              <w:r>
                <w:rPr>
                  <w:rFonts w:cstheme="minorHAnsi"/>
                </w:rPr>
                <w:t>0</w:t>
              </w:r>
            </w:ins>
          </w:p>
        </w:tc>
        <w:tc>
          <w:tcPr>
            <w:tcW w:w="1962" w:type="dxa"/>
            <w:tcPrChange w:id="313" w:author="Nicholas Didier" w:date="2013-11-24T18:14:00Z">
              <w:tcPr>
                <w:tcW w:w="1962" w:type="dxa"/>
                <w:vAlign w:val="center"/>
              </w:tcPr>
            </w:tcPrChange>
          </w:tcPr>
          <w:p w14:paraId="3DBA5887" w14:textId="77777777" w:rsidR="00522521" w:rsidRDefault="00522521" w:rsidP="00522521">
            <w:pPr>
              <w:jc w:val="center"/>
              <w:rPr>
                <w:ins w:id="314" w:author="Nicholas Didier" w:date="2013-11-24T18:14:00Z"/>
                <w:rFonts w:cstheme="minorHAnsi"/>
              </w:rPr>
            </w:pPr>
          </w:p>
          <w:p w14:paraId="16FEDD8C" w14:textId="4D919BBC" w:rsidR="001D627E" w:rsidRDefault="001D627E" w:rsidP="00FC2458">
            <w:pPr>
              <w:jc w:val="center"/>
            </w:pPr>
            <w:ins w:id="315" w:author="Nicholas Didier" w:date="2013-11-19T10:59:00Z">
              <w:r w:rsidRPr="008773EE">
                <w:rPr>
                  <w:rFonts w:cstheme="minorHAnsi"/>
                </w:rPr>
                <w:t>+</w:t>
              </w:r>
              <w:r>
                <w:rPr>
                  <w:rFonts w:cstheme="minorHAnsi"/>
                </w:rPr>
                <w:t>20</w:t>
              </w:r>
              <w:r w:rsidRPr="008773EE">
                <w:rPr>
                  <w:rFonts w:cstheme="minorHAnsi"/>
                </w:rPr>
                <w:t>,</w:t>
              </w:r>
            </w:ins>
            <w:ins w:id="316" w:author="Nicholas Didier" w:date="2013-11-24T18:16:00Z">
              <w:r w:rsidR="00FC2458">
                <w:rPr>
                  <w:rFonts w:cstheme="minorHAnsi"/>
                </w:rPr>
                <w:t>6</w:t>
              </w:r>
            </w:ins>
          </w:p>
        </w:tc>
      </w:tr>
      <w:tr w:rsidR="001D627E" w14:paraId="4B0CFBED" w14:textId="77777777" w:rsidTr="00522521">
        <w:tblPrEx>
          <w:tblW w:w="9792" w:type="dxa"/>
          <w:tblInd w:w="-576" w:type="dxa"/>
          <w:tblPrExChange w:id="317" w:author="Nicholas Didier" w:date="2013-11-24T18:15:00Z">
            <w:tblPrEx>
              <w:tblW w:w="9792" w:type="dxa"/>
              <w:tblInd w:w="-576" w:type="dxa"/>
            </w:tblPrEx>
          </w:tblPrExChange>
        </w:tblPrEx>
        <w:tc>
          <w:tcPr>
            <w:tcW w:w="3420" w:type="dxa"/>
            <w:vAlign w:val="center"/>
            <w:tcPrChange w:id="318" w:author="Nicholas Didier" w:date="2013-11-24T18:15:00Z">
              <w:tcPr>
                <w:tcW w:w="3420" w:type="dxa"/>
                <w:vAlign w:val="center"/>
              </w:tcPr>
            </w:tcPrChange>
          </w:tcPr>
          <w:p w14:paraId="11AD8190" w14:textId="77777777" w:rsidR="001D627E" w:rsidRDefault="001D627E" w:rsidP="00750D04"/>
          <w:p w14:paraId="48502743" w14:textId="77777777" w:rsidR="001D627E" w:rsidDel="00522521" w:rsidRDefault="001D627E" w:rsidP="00750D04">
            <w:pPr>
              <w:rPr>
                <w:del w:id="319" w:author="Nicholas Didier" w:date="2013-11-24T18:15:00Z"/>
              </w:rPr>
            </w:pPr>
            <w:r>
              <w:t>EN POURCENT</w:t>
            </w:r>
          </w:p>
          <w:p w14:paraId="45FF06C9" w14:textId="77777777" w:rsidR="001D627E" w:rsidRDefault="001D627E" w:rsidP="00522521"/>
        </w:tc>
        <w:tc>
          <w:tcPr>
            <w:tcW w:w="2250" w:type="dxa"/>
            <w:vAlign w:val="bottom"/>
            <w:tcPrChange w:id="320" w:author="Nicholas Didier" w:date="2013-11-24T18:15:00Z">
              <w:tcPr>
                <w:tcW w:w="2250" w:type="dxa"/>
                <w:vAlign w:val="center"/>
              </w:tcPr>
            </w:tcPrChange>
          </w:tcPr>
          <w:p w14:paraId="63B437DE" w14:textId="4CE9BF3D" w:rsidR="001D627E" w:rsidRDefault="001D627E" w:rsidP="00FC2458">
            <w:pPr>
              <w:jc w:val="center"/>
            </w:pPr>
            <w:ins w:id="321" w:author="Nicholas Didier" w:date="2013-11-19T10:59:00Z">
              <w:r w:rsidRPr="008773EE">
                <w:rPr>
                  <w:rFonts w:cstheme="minorHAnsi"/>
                </w:rPr>
                <w:t>-</w:t>
              </w:r>
            </w:ins>
            <w:ins w:id="322" w:author="Nicholas Didier" w:date="2013-11-24T18:15:00Z">
              <w:r w:rsidR="00FC2458">
                <w:rPr>
                  <w:rFonts w:cstheme="minorHAnsi"/>
                </w:rPr>
                <w:t>8</w:t>
              </w:r>
            </w:ins>
            <w:ins w:id="323" w:author="Nicholas Didier" w:date="2013-11-19T10:59:00Z">
              <w:r w:rsidRPr="008773EE">
                <w:rPr>
                  <w:rFonts w:cstheme="minorHAnsi"/>
                </w:rPr>
                <w:t>%</w:t>
              </w:r>
            </w:ins>
          </w:p>
        </w:tc>
        <w:tc>
          <w:tcPr>
            <w:tcW w:w="2160" w:type="dxa"/>
            <w:vAlign w:val="bottom"/>
            <w:tcPrChange w:id="324" w:author="Nicholas Didier" w:date="2013-11-24T18:15:00Z">
              <w:tcPr>
                <w:tcW w:w="2160" w:type="dxa"/>
                <w:vAlign w:val="center"/>
              </w:tcPr>
            </w:tcPrChange>
          </w:tcPr>
          <w:p w14:paraId="13D01A3D" w14:textId="07B64796" w:rsidR="001D627E" w:rsidRDefault="001D627E" w:rsidP="00522521">
            <w:pPr>
              <w:jc w:val="center"/>
            </w:pPr>
            <w:ins w:id="325" w:author="Nicholas Didier" w:date="2013-11-19T10:59:00Z">
              <w:r w:rsidRPr="008773EE">
                <w:rPr>
                  <w:rFonts w:cstheme="minorHAnsi"/>
                </w:rPr>
                <w:t>+</w:t>
              </w:r>
              <w:r>
                <w:rPr>
                  <w:rFonts w:cstheme="minorHAnsi"/>
                </w:rPr>
                <w:t>60</w:t>
              </w:r>
              <w:r w:rsidRPr="008773EE">
                <w:rPr>
                  <w:rFonts w:cstheme="minorHAnsi"/>
                </w:rPr>
                <w:t>%</w:t>
              </w:r>
            </w:ins>
          </w:p>
        </w:tc>
        <w:tc>
          <w:tcPr>
            <w:tcW w:w="1962" w:type="dxa"/>
            <w:vAlign w:val="bottom"/>
            <w:tcPrChange w:id="326" w:author="Nicholas Didier" w:date="2013-11-24T18:15:00Z">
              <w:tcPr>
                <w:tcW w:w="1962" w:type="dxa"/>
                <w:vAlign w:val="center"/>
              </w:tcPr>
            </w:tcPrChange>
          </w:tcPr>
          <w:p w14:paraId="318B60CA" w14:textId="2C0311C7" w:rsidR="001D627E" w:rsidRDefault="001D627E" w:rsidP="00FC2458">
            <w:pPr>
              <w:jc w:val="center"/>
            </w:pPr>
            <w:ins w:id="327" w:author="Nicholas Didier" w:date="2013-11-19T10:59:00Z">
              <w:r w:rsidRPr="008773EE">
                <w:rPr>
                  <w:rFonts w:cstheme="minorHAnsi"/>
                </w:rPr>
                <w:t>+</w:t>
              </w:r>
            </w:ins>
            <w:ins w:id="328" w:author="Nicholas Didier" w:date="2013-11-24T18:15:00Z">
              <w:r w:rsidR="00FC2458">
                <w:rPr>
                  <w:rFonts w:cstheme="minorHAnsi"/>
                </w:rPr>
                <w:t>100</w:t>
              </w:r>
            </w:ins>
            <w:ins w:id="329" w:author="Nicholas Didier" w:date="2013-11-19T10:59:00Z">
              <w:r w:rsidRPr="008773EE">
                <w:rPr>
                  <w:rFonts w:cstheme="minorHAnsi"/>
                </w:rPr>
                <w:t>%</w:t>
              </w:r>
            </w:ins>
          </w:p>
        </w:tc>
      </w:tr>
    </w:tbl>
    <w:p w14:paraId="4C298512" w14:textId="77777777" w:rsidR="002D51F9" w:rsidRDefault="002D51F9" w:rsidP="002D51F9"/>
    <w:p w14:paraId="09DE1DE0" w14:textId="71D8C768" w:rsidR="00062687" w:rsidRDefault="002D51F9" w:rsidP="00BB4D7B">
      <w:pPr>
        <w:ind w:left="-90" w:right="-180" w:firstLine="450"/>
      </w:pPr>
      <w:r>
        <w:t xml:space="preserve">Le tableau </w:t>
      </w:r>
      <w:del w:id="330" w:author="Nicholas Didier" w:date="2013-11-24T18:51:00Z">
        <w:r w:rsidDel="00691AA4">
          <w:delText xml:space="preserve">3 </w:delText>
        </w:r>
      </w:del>
      <w:r>
        <w:t xml:space="preserve">nous apprend que si Differdange, a un léger désavantage en nombre d’habitants dans la zone de chalandise </w:t>
      </w:r>
      <w:r w:rsidR="00062B54">
        <w:t>inf</w:t>
      </w:r>
      <w:r w:rsidR="00062B54">
        <w:rPr>
          <w:rFonts w:ascii="Arial" w:hAnsi="Arial" w:cs="Arial"/>
        </w:rPr>
        <w:t>é</w:t>
      </w:r>
      <w:r w:rsidR="00062B54">
        <w:t>rieure</w:t>
      </w:r>
      <w:r>
        <w:t xml:space="preserve"> </w:t>
      </w:r>
      <w:r w:rsidR="00062B54">
        <w:rPr>
          <w:rFonts w:ascii="Arial" w:hAnsi="Arial" w:cs="Arial"/>
        </w:rPr>
        <w:t>à</w:t>
      </w:r>
      <w:r w:rsidR="00062B54">
        <w:t xml:space="preserve"> </w:t>
      </w:r>
      <w:r>
        <w:t>2 heures de trajet (-</w:t>
      </w:r>
      <w:ins w:id="331" w:author="Nicholas Didier" w:date="2013-11-19T11:24:00Z">
        <w:r w:rsidR="00D016F1">
          <w:t>800.000</w:t>
        </w:r>
      </w:ins>
      <w:r>
        <w:t xml:space="preserve"> habitants sur un total de </w:t>
      </w:r>
      <w:ins w:id="332" w:author="Nicholas Didier" w:date="2013-11-19T11:25:00Z">
        <w:r w:rsidR="00D016F1">
          <w:t>9</w:t>
        </w:r>
      </w:ins>
      <w:r>
        <w:t>-</w:t>
      </w:r>
      <w:ins w:id="333" w:author="Nicholas Didier" w:date="2013-11-19T11:25:00Z">
        <w:r w:rsidR="00D016F1">
          <w:t xml:space="preserve">10 </w:t>
        </w:r>
      </w:ins>
      <w:r w:rsidR="00062687">
        <w:t xml:space="preserve">Millions, soit </w:t>
      </w:r>
      <w:ins w:id="334" w:author="Nicholas Didier" w:date="2013-11-24T18:16:00Z">
        <w:r w:rsidR="00FC2458">
          <w:t>8</w:t>
        </w:r>
      </w:ins>
      <w:r w:rsidR="00062687">
        <w:t>%), Differdange</w:t>
      </w:r>
      <w:ins w:id="335" w:author="Nicholas Didier" w:date="2013-11-19T12:45:00Z">
        <w:r w:rsidR="008C3492">
          <w:t xml:space="preserve">, </w:t>
        </w:r>
      </w:ins>
      <w:r w:rsidR="00062687">
        <w:t xml:space="preserve">avec </w:t>
      </w:r>
      <w:ins w:id="336" w:author="Nicholas Didier" w:date="2013-11-19T11:25:00Z">
        <w:r w:rsidR="00D016F1">
          <w:t>9</w:t>
        </w:r>
      </w:ins>
      <w:r w:rsidR="00062687">
        <w:t xml:space="preserve"> Millions d’habitants </w:t>
      </w:r>
      <w:ins w:id="337" w:author="Nicholas Didier" w:date="2013-11-19T12:46:00Z">
        <w:r w:rsidR="008C3492">
          <w:t xml:space="preserve">en plus </w:t>
        </w:r>
      </w:ins>
      <w:r w:rsidR="00062687">
        <w:t>dans la fourchette des 2 ½ de route</w:t>
      </w:r>
      <w:ins w:id="338" w:author="Nicholas Didier" w:date="2013-11-19T12:45:00Z">
        <w:r w:rsidR="008C3492" w:rsidRPr="008C3492">
          <w:t xml:space="preserve"> </w:t>
        </w:r>
        <w:r w:rsidR="008C3492">
          <w:t>prend l’avantage</w:t>
        </w:r>
      </w:ins>
      <w:ins w:id="339" w:author="Nicholas Didier" w:date="2013-11-24T18:17:00Z">
        <w:r w:rsidR="00FC2458">
          <w:t>, un plus de</w:t>
        </w:r>
      </w:ins>
      <w:ins w:id="340" w:author="Nicholas Didier" w:date="2013-11-19T12:46:00Z">
        <w:r w:rsidR="008C3492">
          <w:t xml:space="preserve"> </w:t>
        </w:r>
      </w:ins>
      <w:del w:id="341" w:author="Nicholas Didier" w:date="2013-11-24T18:17:00Z">
        <w:r w:rsidR="00062687" w:rsidDel="00FC2458">
          <w:delText xml:space="preserve">un avantage de </w:delText>
        </w:r>
      </w:del>
      <w:ins w:id="342" w:author="Nicholas Didier" w:date="2013-11-19T11:25:00Z">
        <w:r w:rsidR="00D016F1">
          <w:t>60</w:t>
        </w:r>
      </w:ins>
      <w:r w:rsidR="00062687">
        <w:t xml:space="preserve">% sur Winterthur! Ce </w:t>
      </w:r>
      <w:ins w:id="343" w:author="Nicholas Didier" w:date="2013-11-19T12:47:00Z">
        <w:r w:rsidR="008C3492">
          <w:t>r</w:t>
        </w:r>
      </w:ins>
      <w:ins w:id="344" w:author="Nicholas Didier" w:date="2013-11-19T12:48:00Z">
        <w:r w:rsidR="008C3492">
          <w:rPr>
            <w:rFonts w:ascii="Arial" w:hAnsi="Arial" w:cs="Arial"/>
          </w:rPr>
          <w:t>é</w:t>
        </w:r>
      </w:ins>
      <w:ins w:id="345" w:author="Nicholas Didier" w:date="2013-11-19T12:47:00Z">
        <w:r w:rsidR="008C3492">
          <w:t xml:space="preserve">sultat </w:t>
        </w:r>
      </w:ins>
      <w:r w:rsidR="00062687">
        <w:t xml:space="preserve">s’explique en partie par l’entrée dans la zone de chalandise de villes comme Bruxelles, Antwerpen, Gent, Reims, Strasbourg, Aachen, Bonn, Mainz et Worms. </w:t>
      </w:r>
    </w:p>
    <w:p w14:paraId="42A59FA1" w14:textId="37E7E32C" w:rsidR="00BB4D7B" w:rsidRPr="00FC2458" w:rsidRDefault="00BB4D7B" w:rsidP="00BB4D7B">
      <w:pPr>
        <w:ind w:left="-90" w:right="-180" w:firstLine="450"/>
        <w:rPr>
          <w:rFonts w:cstheme="minorHAnsi"/>
          <w:lang w:val="fr-FR"/>
          <w:rPrChange w:id="346" w:author="Nicholas Didier" w:date="2013-11-24T18:18:00Z">
            <w:rPr>
              <w:rFonts w:cstheme="minorHAnsi"/>
            </w:rPr>
          </w:rPrChange>
        </w:rPr>
      </w:pPr>
      <w:r w:rsidRPr="00FC2458">
        <w:rPr>
          <w:rFonts w:cstheme="minorHAnsi"/>
          <w:lang w:val="fr-FR"/>
          <w:rPrChange w:id="347" w:author="Nicholas Didier" w:date="2013-11-24T18:18:00Z">
            <w:rPr>
              <w:rFonts w:cstheme="minorHAnsi"/>
            </w:rPr>
          </w:rPrChange>
        </w:rPr>
        <w:t xml:space="preserve">Cet avantage </w:t>
      </w:r>
      <w:del w:id="348" w:author="Nicholas Didier" w:date="2013-11-24T18:19:00Z">
        <w:r w:rsidRPr="00FC2458" w:rsidDel="00FC2458">
          <w:rPr>
            <w:rFonts w:cstheme="minorHAnsi"/>
            <w:lang w:val="fr-FR"/>
            <w:rPrChange w:id="349" w:author="Nicholas Didier" w:date="2013-11-24T18:18:00Z">
              <w:rPr>
                <w:rFonts w:cstheme="minorHAnsi"/>
              </w:rPr>
            </w:rPrChange>
          </w:rPr>
          <w:delText>s’agrandit encore plus substantiellement</w:delText>
        </w:r>
      </w:del>
      <w:ins w:id="350" w:author="Nicholas Didier" w:date="2013-11-24T18:19:00Z">
        <w:r w:rsidR="00FC2458">
          <w:rPr>
            <w:rFonts w:cstheme="minorHAnsi"/>
            <w:lang w:val="fr-FR"/>
          </w:rPr>
          <w:t>va en s’accélérant</w:t>
        </w:r>
      </w:ins>
      <w:r w:rsidRPr="00FC2458">
        <w:rPr>
          <w:rFonts w:cstheme="minorHAnsi"/>
          <w:lang w:val="fr-FR"/>
          <w:rPrChange w:id="351" w:author="Nicholas Didier" w:date="2013-11-24T18:18:00Z">
            <w:rPr>
              <w:rFonts w:cstheme="minorHAnsi"/>
            </w:rPr>
          </w:rPrChange>
        </w:rPr>
        <w:t xml:space="preserve"> dans la demi-heure qui suit jusqu’à 3 heures de trajet</w:t>
      </w:r>
      <w:ins w:id="352" w:author="Nicholas Didier" w:date="2013-11-19T11:24:00Z">
        <w:r w:rsidR="00D016F1" w:rsidRPr="00FC2458">
          <w:rPr>
            <w:rFonts w:cstheme="minorHAnsi"/>
            <w:lang w:val="fr-FR"/>
            <w:rPrChange w:id="353" w:author="Nicholas Didier" w:date="2013-11-24T18:18:00Z">
              <w:rPr>
                <w:rFonts w:cstheme="minorHAnsi"/>
              </w:rPr>
            </w:rPrChange>
          </w:rPr>
          <w:t>,</w:t>
        </w:r>
      </w:ins>
      <w:r w:rsidRPr="00FC2458">
        <w:rPr>
          <w:rFonts w:cstheme="minorHAnsi"/>
          <w:lang w:val="fr-FR"/>
          <w:rPrChange w:id="354" w:author="Nicholas Didier" w:date="2013-11-24T18:18:00Z">
            <w:rPr>
              <w:rFonts w:cstheme="minorHAnsi"/>
            </w:rPr>
          </w:rPrChange>
        </w:rPr>
        <w:t xml:space="preserve"> ou il </w:t>
      </w:r>
      <w:ins w:id="355" w:author="Nicholas Didier" w:date="2013-11-19T11:26:00Z">
        <w:r w:rsidR="00D016F1" w:rsidRPr="00FC2458">
          <w:rPr>
            <w:rFonts w:cstheme="minorHAnsi"/>
            <w:lang w:val="fr-FR"/>
            <w:rPrChange w:id="356" w:author="Nicholas Didier" w:date="2013-11-24T18:18:00Z">
              <w:rPr>
                <w:rFonts w:cstheme="minorHAnsi"/>
              </w:rPr>
            </w:rPrChange>
          </w:rPr>
          <w:t>monte</w:t>
        </w:r>
      </w:ins>
      <w:r w:rsidRPr="00FC2458">
        <w:rPr>
          <w:rFonts w:cstheme="minorHAnsi"/>
          <w:lang w:val="fr-FR"/>
          <w:rPrChange w:id="357" w:author="Nicholas Didier" w:date="2013-11-24T18:18:00Z">
            <w:rPr>
              <w:rFonts w:cstheme="minorHAnsi"/>
            </w:rPr>
          </w:rPrChange>
        </w:rPr>
        <w:t xml:space="preserve"> à plus de </w:t>
      </w:r>
      <w:ins w:id="358" w:author="Nicholas Didier" w:date="2013-11-19T11:26:00Z">
        <w:r w:rsidR="00D016F1" w:rsidRPr="00FC2458">
          <w:rPr>
            <w:rFonts w:cstheme="minorHAnsi"/>
            <w:lang w:val="fr-FR"/>
            <w:rPrChange w:id="359" w:author="Nicholas Didier" w:date="2013-11-24T18:18:00Z">
              <w:rPr>
                <w:rFonts w:cstheme="minorHAnsi"/>
              </w:rPr>
            </w:rPrChange>
          </w:rPr>
          <w:t xml:space="preserve">20 </w:t>
        </w:r>
      </w:ins>
      <w:r w:rsidRPr="00FC2458">
        <w:rPr>
          <w:rFonts w:cstheme="minorHAnsi"/>
          <w:lang w:val="fr-FR"/>
          <w:rPrChange w:id="360" w:author="Nicholas Didier" w:date="2013-11-24T18:18:00Z">
            <w:rPr>
              <w:rFonts w:cstheme="minorHAnsi"/>
            </w:rPr>
          </w:rPrChange>
        </w:rPr>
        <w:t>Millions d’habitants</w:t>
      </w:r>
      <w:ins w:id="361" w:author="Nicholas Didier" w:date="2013-11-19T12:48:00Z">
        <w:r w:rsidR="008C3492" w:rsidRPr="00FC2458">
          <w:rPr>
            <w:rFonts w:cstheme="minorHAnsi"/>
            <w:lang w:val="fr-FR"/>
            <w:rPrChange w:id="362" w:author="Nicholas Didier" w:date="2013-11-24T18:18:00Z">
              <w:rPr>
                <w:rFonts w:cstheme="minorHAnsi"/>
              </w:rPr>
            </w:rPrChange>
          </w:rPr>
          <w:t xml:space="preserve">, soit </w:t>
        </w:r>
      </w:ins>
      <w:ins w:id="363" w:author="Nicholas Didier" w:date="2013-11-24T18:18:00Z">
        <w:r w:rsidR="00FC2458" w:rsidRPr="00FC2458">
          <w:rPr>
            <w:rFonts w:cstheme="minorHAnsi"/>
            <w:lang w:val="fr-FR"/>
            <w:rPrChange w:id="364" w:author="Nicholas Didier" w:date="2013-11-24T18:18:00Z">
              <w:rPr>
                <w:rFonts w:cstheme="minorHAnsi"/>
              </w:rPr>
            </w:rPrChange>
          </w:rPr>
          <w:t>l’</w:t>
        </w:r>
        <w:r w:rsidR="00FC2458" w:rsidRPr="00FC2458">
          <w:rPr>
            <w:rFonts w:cstheme="minorHAnsi"/>
            <w:lang w:val="fr-FR"/>
          </w:rPr>
          <w:t>équivalent</w:t>
        </w:r>
      </w:ins>
      <w:ins w:id="365" w:author="Nicholas Didier" w:date="2013-11-19T12:48:00Z">
        <w:r w:rsidR="008C3492" w:rsidRPr="00FC2458">
          <w:rPr>
            <w:rFonts w:cstheme="minorHAnsi"/>
            <w:lang w:val="fr-FR"/>
            <w:rPrChange w:id="366" w:author="Nicholas Didier" w:date="2013-11-24T18:18:00Z">
              <w:rPr>
                <w:rFonts w:cstheme="minorHAnsi"/>
              </w:rPr>
            </w:rPrChange>
          </w:rPr>
          <w:t xml:space="preserve"> de Winterthur</w:t>
        </w:r>
      </w:ins>
      <w:r w:rsidRPr="00FC2458">
        <w:rPr>
          <w:rFonts w:cstheme="minorHAnsi"/>
          <w:lang w:val="fr-FR"/>
          <w:rPrChange w:id="367" w:author="Nicholas Didier" w:date="2013-11-24T18:18:00Z">
            <w:rPr>
              <w:rFonts w:cstheme="minorHAnsi"/>
            </w:rPr>
          </w:rPrChange>
        </w:rPr>
        <w:t>! On peut évidemment douter du nombre de visiteurs potentiels effectifs parmi ces derniers, prêt à faire un aller-retour de 5-6 heures en un jour ! En revanche, ce réservoir non négligeable, est idéal pour la prospection touristique d’un séjour d’une nuitée.</w:t>
      </w:r>
    </w:p>
    <w:p w14:paraId="59D60BDA" w14:textId="28AACF43" w:rsidR="00726B21" w:rsidRDefault="00726B21" w:rsidP="002D51F9">
      <w:pPr>
        <w:ind w:firstLine="0"/>
      </w:pPr>
    </w:p>
    <w:p w14:paraId="3F082B01" w14:textId="467C172C" w:rsidR="00BB4D7B" w:rsidDel="00691AA4" w:rsidRDefault="00BB4D7B" w:rsidP="005670D9">
      <w:pPr>
        <w:rPr>
          <w:del w:id="368" w:author="Nicholas Didier" w:date="2013-11-24T18:51:00Z"/>
        </w:rPr>
      </w:pPr>
    </w:p>
    <w:p w14:paraId="082514D2" w14:textId="29CE2B1C" w:rsidR="00BB4D7B" w:rsidRDefault="00BB4D7B" w:rsidP="00BB4D7B">
      <w:pPr>
        <w:ind w:firstLine="90"/>
      </w:pPr>
      <w:del w:id="369" w:author="Nicholas Didier" w:date="2013-11-24T18:36:00Z">
        <w:r w:rsidDel="00691AA4">
          <w:rPr>
            <w:noProof/>
            <w:lang w:val="en-US"/>
          </w:rPr>
          <w:drawing>
            <wp:inline distT="0" distB="0" distL="0" distR="0" wp14:anchorId="6D9209F5" wp14:editId="2FABF898">
              <wp:extent cx="5760720" cy="516636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rotWithShape="1">
                      <a:blip r:embed="rId16">
                        <a:extLst>
                          <a:ext uri="{28A0092B-C50C-407E-A947-70E740481C1C}">
                            <a14:useLocalDpi xmlns:a14="http://schemas.microsoft.com/office/drawing/2010/main" val="0"/>
                          </a:ext>
                        </a:extLst>
                      </a:blip>
                      <a:srcRect t="5931" b="32988"/>
                      <a:stretch/>
                    </pic:blipFill>
                    <pic:spPr bwMode="auto">
                      <a:xfrm>
                        <a:off x="0" y="0"/>
                        <a:ext cx="5760720" cy="5166360"/>
                      </a:xfrm>
                      <a:prstGeom prst="rect">
                        <a:avLst/>
                      </a:prstGeom>
                      <a:ln>
                        <a:noFill/>
                      </a:ln>
                      <a:extLst>
                        <a:ext uri="{53640926-AAD7-44d8-BBD7-CCE9431645EC}">
                          <a14:shadowObscured xmlns:a14="http://schemas.microsoft.com/office/drawing/2010/main"/>
                        </a:ext>
                      </a:extLst>
                    </pic:spPr>
                  </pic:pic>
                </a:graphicData>
              </a:graphic>
            </wp:inline>
          </w:drawing>
        </w:r>
      </w:del>
      <w:ins w:id="370" w:author="Nicholas Didier" w:date="2013-11-24T18:37:00Z">
        <w:r w:rsidR="00691AA4">
          <w:rPr>
            <w:noProof/>
            <w:lang w:val="en-US"/>
          </w:rPr>
          <w:drawing>
            <wp:inline distT="0" distB="0" distL="0" distR="0" wp14:anchorId="65589FEB" wp14:editId="45DD8CA6">
              <wp:extent cx="5760720" cy="4875530"/>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 Pop zone Chal par pays.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4875530"/>
                      </a:xfrm>
                      <a:prstGeom prst="rect">
                        <a:avLst/>
                      </a:prstGeom>
                    </pic:spPr>
                  </pic:pic>
                </a:graphicData>
              </a:graphic>
            </wp:inline>
          </w:drawing>
        </w:r>
      </w:ins>
    </w:p>
    <w:p w14:paraId="7DBE264B" w14:textId="41326C93" w:rsidR="008176BA" w:rsidRPr="00691AA4" w:rsidRDefault="008176BA" w:rsidP="00691AA4">
      <w:pPr>
        <w:ind w:firstLine="360"/>
        <w:rPr>
          <w:lang w:val="fr-FR"/>
          <w:rPrChange w:id="371" w:author="Nicholas Didier" w:date="2013-11-24T18:41:00Z">
            <w:rPr/>
          </w:rPrChange>
        </w:rPr>
      </w:pPr>
      <w:r>
        <w:t>Comme le montre cette comparaison entre Winterthur et Differdange, le principal march</w:t>
      </w:r>
      <w:r>
        <w:rPr>
          <w:rFonts w:ascii="Cambria" w:hAnsi="Cambria"/>
        </w:rPr>
        <w:t>é de</w:t>
      </w:r>
      <w:r>
        <w:t xml:space="preserve"> prospection sera l’Allemagne avec un potentiel de presque 20 Millions d’habitants, partag</w:t>
      </w:r>
      <w:r>
        <w:rPr>
          <w:rFonts w:ascii="Cambria" w:hAnsi="Cambria"/>
        </w:rPr>
        <w:t>é</w:t>
      </w:r>
      <w:r>
        <w:t xml:space="preserve">s pratiquement </w:t>
      </w:r>
      <w:r>
        <w:rPr>
          <w:rFonts w:ascii="Cambria" w:hAnsi="Cambria"/>
        </w:rPr>
        <w:t>à</w:t>
      </w:r>
      <w:r>
        <w:t xml:space="preserve"> </w:t>
      </w:r>
      <w:r>
        <w:rPr>
          <w:rFonts w:ascii="Cambria" w:hAnsi="Cambria"/>
        </w:rPr>
        <w:t>é</w:t>
      </w:r>
      <w:r>
        <w:t>galit</w:t>
      </w:r>
      <w:r>
        <w:rPr>
          <w:rFonts w:ascii="Cambria" w:hAnsi="Cambria"/>
        </w:rPr>
        <w:t>é</w:t>
      </w:r>
      <w:r>
        <w:t xml:space="preserve"> entre visiteurs d’un jour et touristes d’une nuit</w:t>
      </w:r>
      <w:r>
        <w:rPr>
          <w:rFonts w:ascii="Cambria" w:hAnsi="Cambria"/>
        </w:rPr>
        <w:t>é</w:t>
      </w:r>
      <w:r>
        <w:t>e</w:t>
      </w:r>
      <w:ins w:id="372" w:author="Jean Calmes" w:date="2013-11-10T22:46:00Z">
        <w:r w:rsidR="00705D72">
          <w:t>.</w:t>
        </w:r>
      </w:ins>
      <w:ins w:id="373" w:author="Nicholas Didier" w:date="2013-11-24T18:39:00Z">
        <w:r w:rsidR="00691AA4">
          <w:t xml:space="preserve"> </w:t>
        </w:r>
        <w:r w:rsidR="00691AA4" w:rsidRPr="00691AA4">
          <w:rPr>
            <w:lang w:val="fr-FR"/>
            <w:rPrChange w:id="374" w:author="Nicholas Didier" w:date="2013-11-24T18:41:00Z">
              <w:rPr/>
            </w:rPrChange>
          </w:rPr>
          <w:t>Selon les statistiques de fr</w:t>
        </w:r>
      </w:ins>
      <w:ins w:id="375" w:author="Nicholas Didier" w:date="2013-11-24T18:40:00Z">
        <w:r w:rsidR="00691AA4" w:rsidRPr="00691AA4">
          <w:rPr>
            <w:rFonts w:ascii="Arial" w:hAnsi="Arial" w:cs="Arial"/>
            <w:lang w:val="fr-FR"/>
            <w:rPrChange w:id="376" w:author="Nicholas Didier" w:date="2013-11-24T18:41:00Z">
              <w:rPr>
                <w:rFonts w:ascii="Arial" w:hAnsi="Arial" w:cs="Arial"/>
              </w:rPr>
            </w:rPrChange>
          </w:rPr>
          <w:t>é</w:t>
        </w:r>
        <w:r w:rsidR="00691AA4" w:rsidRPr="00691AA4">
          <w:rPr>
            <w:lang w:val="fr-FR"/>
            <w:rPrChange w:id="377" w:author="Nicholas Didier" w:date="2013-11-24T18:41:00Z">
              <w:rPr/>
            </w:rPrChange>
          </w:rPr>
          <w:t xml:space="preserve">quentations </w:t>
        </w:r>
        <w:r w:rsidR="00691AA4" w:rsidRPr="00691AA4">
          <w:rPr>
            <w:lang w:val="fr-FR"/>
            <w:rPrChange w:id="378" w:author="Nicholas Didier" w:date="2013-11-24T18:41:00Z">
              <w:rPr/>
            </w:rPrChange>
          </w:rPr>
          <w:t xml:space="preserve">du Technorama, l’Allemagne </w:t>
        </w:r>
      </w:ins>
      <w:ins w:id="379" w:author="Nicholas Didier" w:date="2013-11-24T18:41:00Z">
        <w:r w:rsidR="00691AA4" w:rsidRPr="00691AA4">
          <w:rPr>
            <w:lang w:val="fr-FR"/>
          </w:rPr>
          <w:t>représente</w:t>
        </w:r>
        <w:r w:rsidR="00691AA4">
          <w:rPr>
            <w:lang w:val="fr-FR"/>
          </w:rPr>
          <w:t xml:space="preserve"> plus de 50% des visiteurs, alors que </w:t>
        </w:r>
      </w:ins>
      <w:ins w:id="380" w:author="Nicholas Didier" w:date="2013-11-24T18:42:00Z">
        <w:r w:rsidR="00691AA4">
          <w:rPr>
            <w:lang w:val="fr-FR"/>
          </w:rPr>
          <w:t xml:space="preserve">notre analyse </w:t>
        </w:r>
      </w:ins>
      <w:ins w:id="381" w:author="Nicholas Didier" w:date="2013-11-24T18:43:00Z">
        <w:r w:rsidR="00691AA4">
          <w:rPr>
            <w:lang w:val="fr-FR"/>
          </w:rPr>
          <w:t>a déterminé</w:t>
        </w:r>
      </w:ins>
      <w:ins w:id="382" w:author="Nicholas Didier" w:date="2013-11-24T18:41:00Z">
        <w:r w:rsidR="00691AA4">
          <w:rPr>
            <w:lang w:val="fr-FR"/>
          </w:rPr>
          <w:t xml:space="preserve"> </w:t>
        </w:r>
      </w:ins>
      <w:ins w:id="383" w:author="Nicholas Didier" w:date="2013-11-24T18:43:00Z">
        <w:r w:rsidR="00691AA4">
          <w:rPr>
            <w:lang w:val="fr-FR"/>
          </w:rPr>
          <w:t xml:space="preserve">que la </w:t>
        </w:r>
      </w:ins>
      <w:ins w:id="384" w:author="Nicholas Didier" w:date="2013-11-24T18:42:00Z">
        <w:r w:rsidR="00691AA4">
          <w:rPr>
            <w:lang w:val="fr-FR"/>
          </w:rPr>
          <w:t xml:space="preserve">chalandise allemande </w:t>
        </w:r>
      </w:ins>
      <w:ins w:id="385" w:author="Nicholas Didier" w:date="2013-11-24T18:45:00Z">
        <w:r w:rsidR="00691AA4">
          <w:rPr>
            <w:lang w:val="fr-FR"/>
          </w:rPr>
          <w:t xml:space="preserve">de 12 Millions </w:t>
        </w:r>
      </w:ins>
      <w:ins w:id="386" w:author="Nicholas Didier" w:date="2013-11-24T18:46:00Z">
        <w:r w:rsidR="00691AA4">
          <w:rPr>
            <w:lang w:val="fr-FR"/>
          </w:rPr>
          <w:t xml:space="preserve">d’habitants est </w:t>
        </w:r>
      </w:ins>
      <w:ins w:id="387" w:author="Nicholas Didier" w:date="2013-11-24T18:47:00Z">
        <w:r w:rsidR="00691AA4">
          <w:rPr>
            <w:lang w:val="fr-FR"/>
          </w:rPr>
          <w:t xml:space="preserve">l’équivalent de </w:t>
        </w:r>
      </w:ins>
      <w:ins w:id="388" w:author="Nicholas Didier" w:date="2013-11-24T18:42:00Z">
        <w:r w:rsidR="00691AA4">
          <w:rPr>
            <w:lang w:val="fr-FR"/>
          </w:rPr>
          <w:t>57%</w:t>
        </w:r>
      </w:ins>
      <w:ins w:id="389" w:author="Nicholas Didier" w:date="2013-11-24T18:43:00Z">
        <w:r w:rsidR="00691AA4">
          <w:rPr>
            <w:lang w:val="fr-FR"/>
          </w:rPr>
          <w:t xml:space="preserve"> </w:t>
        </w:r>
      </w:ins>
      <w:ins w:id="390" w:author="Nicholas Didier" w:date="2013-11-24T18:44:00Z">
        <w:r w:rsidR="00691AA4">
          <w:rPr>
            <w:lang w:val="fr-FR"/>
          </w:rPr>
          <w:t xml:space="preserve">du total de Winterthur. </w:t>
        </w:r>
      </w:ins>
      <w:ins w:id="391" w:author="Nicholas Didier" w:date="2013-11-24T18:48:00Z">
        <w:r w:rsidR="00691AA4">
          <w:rPr>
            <w:lang w:val="fr-FR"/>
          </w:rPr>
          <w:t xml:space="preserve">L’Allemagne représentant avec 19 Millions 47% de la chalandise de Differdange, peut-on </w:t>
        </w:r>
      </w:ins>
      <w:ins w:id="392" w:author="Nicholas Didier" w:date="2013-11-24T18:50:00Z">
        <w:r w:rsidR="00691AA4">
          <w:rPr>
            <w:lang w:val="fr-FR"/>
          </w:rPr>
          <w:t xml:space="preserve">prédire un succès parallèle ?  </w:t>
        </w:r>
      </w:ins>
      <w:ins w:id="393" w:author="Nicholas Didier" w:date="2013-11-24T18:48:00Z">
        <w:r w:rsidR="00691AA4">
          <w:rPr>
            <w:lang w:val="fr-FR"/>
          </w:rPr>
          <w:t xml:space="preserve">  </w:t>
        </w:r>
      </w:ins>
      <w:ins w:id="394" w:author="Nicholas Didier" w:date="2013-11-24T18:40:00Z">
        <w:r w:rsidR="00691AA4" w:rsidRPr="00691AA4">
          <w:rPr>
            <w:lang w:val="fr-FR"/>
            <w:rPrChange w:id="395" w:author="Nicholas Didier" w:date="2013-11-24T18:41:00Z">
              <w:rPr/>
            </w:rPrChange>
          </w:rPr>
          <w:t xml:space="preserve"> </w:t>
        </w:r>
      </w:ins>
    </w:p>
    <w:p w14:paraId="2E34DC57" w14:textId="1FC0A11C" w:rsidR="00E93AF9" w:rsidRPr="00691AA4" w:rsidRDefault="00E93AF9" w:rsidP="00E93AF9">
      <w:pPr>
        <w:ind w:right="-18" w:firstLine="360"/>
        <w:rPr>
          <w:rFonts w:cstheme="minorHAnsi"/>
          <w:lang w:val="fr-FR"/>
          <w:rPrChange w:id="396" w:author="Nicholas Didier" w:date="2013-11-24T18:41:00Z">
            <w:rPr>
              <w:rFonts w:cstheme="minorHAnsi"/>
            </w:rPr>
          </w:rPrChange>
        </w:rPr>
      </w:pPr>
      <w:r w:rsidRPr="00691AA4">
        <w:rPr>
          <w:rFonts w:cstheme="minorHAnsi"/>
          <w:lang w:val="fr-FR"/>
          <w:rPrChange w:id="397" w:author="Nicholas Didier" w:date="2013-11-24T18:41:00Z">
            <w:rPr>
              <w:rFonts w:cstheme="minorHAnsi"/>
            </w:rPr>
          </w:rPrChange>
        </w:rPr>
        <w:t xml:space="preserve">Dans les deux hypothèses, les résultats de </w:t>
      </w:r>
      <w:del w:id="398" w:author="Nicholas Didier" w:date="2013-11-24T18:51:00Z">
        <w:r w:rsidRPr="00691AA4" w:rsidDel="00691AA4">
          <w:rPr>
            <w:rFonts w:cstheme="minorHAnsi"/>
            <w:lang w:val="fr-FR"/>
            <w:rPrChange w:id="399" w:author="Nicholas Didier" w:date="2013-11-24T18:41:00Z">
              <w:rPr>
                <w:rFonts w:cstheme="minorHAnsi"/>
              </w:rPr>
            </w:rPrChange>
          </w:rPr>
          <w:delText xml:space="preserve">cette </w:delText>
        </w:r>
      </w:del>
      <w:ins w:id="400" w:author="Nicholas Didier" w:date="2013-11-24T18:51:00Z">
        <w:r w:rsidR="00691AA4">
          <w:rPr>
            <w:rFonts w:cstheme="minorHAnsi"/>
            <w:lang w:val="fr-FR"/>
          </w:rPr>
          <w:t>notre</w:t>
        </w:r>
        <w:r w:rsidR="00691AA4" w:rsidRPr="00691AA4">
          <w:rPr>
            <w:rFonts w:cstheme="minorHAnsi"/>
            <w:lang w:val="fr-FR"/>
            <w:rPrChange w:id="401" w:author="Nicholas Didier" w:date="2013-11-24T18:41:00Z">
              <w:rPr>
                <w:rFonts w:cstheme="minorHAnsi"/>
              </w:rPr>
            </w:rPrChange>
          </w:rPr>
          <w:t xml:space="preserve"> </w:t>
        </w:r>
      </w:ins>
      <w:ins w:id="402" w:author="Jean Calmes" w:date="2013-11-10T22:46:00Z">
        <w:r w:rsidR="00705D72" w:rsidRPr="00691AA4">
          <w:rPr>
            <w:rFonts w:cstheme="minorHAnsi"/>
            <w:lang w:val="fr-FR"/>
            <w:rPrChange w:id="403" w:author="Nicholas Didier" w:date="2013-11-24T18:41:00Z">
              <w:rPr>
                <w:rFonts w:cstheme="minorHAnsi"/>
              </w:rPr>
            </w:rPrChange>
          </w:rPr>
          <w:t xml:space="preserve">étude </w:t>
        </w:r>
      </w:ins>
      <w:r w:rsidRPr="00691AA4">
        <w:rPr>
          <w:rFonts w:cstheme="minorHAnsi"/>
          <w:lang w:val="fr-FR"/>
          <w:rPrChange w:id="404" w:author="Nicholas Didier" w:date="2013-11-24T18:41:00Z">
            <w:rPr>
              <w:rFonts w:cstheme="minorHAnsi"/>
            </w:rPr>
          </w:rPrChange>
        </w:rPr>
        <w:t>nous permettent, de planifier un résultat similaire, ayant ainsi éliminé les inqui</w:t>
      </w:r>
      <w:r w:rsidRPr="00691AA4">
        <w:rPr>
          <w:rFonts w:ascii="Arial" w:hAnsi="Arial" w:cs="Arial"/>
          <w:lang w:val="fr-FR"/>
          <w:rPrChange w:id="405" w:author="Nicholas Didier" w:date="2013-11-24T18:41:00Z">
            <w:rPr>
              <w:rFonts w:ascii="Arial" w:hAnsi="Arial" w:cs="Arial"/>
            </w:rPr>
          </w:rPrChange>
        </w:rPr>
        <w:t>é</w:t>
      </w:r>
      <w:r w:rsidRPr="00691AA4">
        <w:rPr>
          <w:rFonts w:cstheme="minorHAnsi"/>
          <w:lang w:val="fr-FR"/>
          <w:rPrChange w:id="406" w:author="Nicholas Didier" w:date="2013-11-24T18:41:00Z">
            <w:rPr>
              <w:rFonts w:cstheme="minorHAnsi"/>
            </w:rPr>
          </w:rPrChange>
        </w:rPr>
        <w:t xml:space="preserve">tudes d’une chalandise trop réduite. </w:t>
      </w:r>
    </w:p>
    <w:p w14:paraId="52E6080F" w14:textId="5BF34C35" w:rsidR="008176BA" w:rsidRDefault="00E93AF9" w:rsidP="00E93AF9">
      <w:pPr>
        <w:ind w:firstLine="360"/>
      </w:pPr>
      <w:r w:rsidRPr="00691AA4">
        <w:rPr>
          <w:rFonts w:cstheme="minorHAnsi"/>
          <w:lang w:val="fr-FR"/>
          <w:rPrChange w:id="407" w:author="Nicholas Didier" w:date="2013-11-24T18:41:00Z">
            <w:rPr>
              <w:rFonts w:cstheme="minorHAnsi"/>
            </w:rPr>
          </w:rPrChange>
        </w:rPr>
        <w:t xml:space="preserve">Le Science Center peut ainsi devenir un véritable phare d’attraction, une locomotive pour la Redrock Region et ses sites tels que le Musée des Mines, les </w:t>
      </w:r>
      <w:r w:rsidRPr="00691AA4">
        <w:rPr>
          <w:rFonts w:cstheme="minorHAnsi"/>
          <w:lang w:val="fr-FR"/>
          <w:rPrChange w:id="408" w:author="Nicholas Didier" w:date="2013-11-24T18:41:00Z">
            <w:rPr>
              <w:rFonts w:cstheme="minorHAnsi"/>
            </w:rPr>
          </w:rPrChange>
        </w:rPr>
        <w:lastRenderedPageBreak/>
        <w:t>Haut-Fourneaux à Belval et le Parc Industriel et Ferroviaire du Fond de Gras. A</w:t>
      </w:r>
      <w:r w:rsidRPr="008773EE">
        <w:rPr>
          <w:rFonts w:cstheme="minorHAnsi"/>
        </w:rPr>
        <w:t xml:space="preserve"> cela s’ajoute encore la complémentarité  d’un point de vue météorologique du Science Center avec les autres activités touristiques de la région, y inclus le Parc Merveilleux.</w:t>
      </w:r>
      <w:r w:rsidR="008176BA">
        <w:t xml:space="preserve">   </w:t>
      </w:r>
    </w:p>
    <w:p w14:paraId="03919F03" w14:textId="0E7DE2E6" w:rsidR="005670D9" w:rsidRDefault="00492B81" w:rsidP="00E93AF9">
      <w:pPr>
        <w:ind w:firstLine="360"/>
      </w:pPr>
      <w:r>
        <w:t>Le site du Projet bénéficie d’une situation géographique avantageuse, car bien desservi par les transports publics et les axes routiers. La gare de Differdange se situe à proximité immédiate du site, il est donc</w:t>
      </w:r>
      <w:r w:rsidR="00D2023A">
        <w:t xml:space="preserve"> facilement accessible en train depuis le n</w:t>
      </w:r>
      <w:r>
        <w:t xml:space="preserve">ord </w:t>
      </w:r>
      <w:r w:rsidR="00F47566">
        <w:t xml:space="preserve">et l’est </w:t>
      </w:r>
      <w:r>
        <w:t xml:space="preserve">du pays, la Moselle et la </w:t>
      </w:r>
      <w:ins w:id="409" w:author="Jean Calmes" w:date="2013-11-10T22:47:00Z">
        <w:r w:rsidR="00705D72">
          <w:t>capitale</w:t>
        </w:r>
      </w:ins>
      <w:r>
        <w:t xml:space="preserve">, tout comme l’étranger avec des trains </w:t>
      </w:r>
      <w:r w:rsidR="00EB6C79">
        <w:t xml:space="preserve">venant </w:t>
      </w:r>
      <w:r>
        <w:t>de France</w:t>
      </w:r>
      <w:r w:rsidR="00471E38">
        <w:t xml:space="preserve">, </w:t>
      </w:r>
      <w:r w:rsidR="00EB6C79">
        <w:t xml:space="preserve">de </w:t>
      </w:r>
      <w:r w:rsidR="00471E38">
        <w:t xml:space="preserve">Belgique et d’Allemagne. </w:t>
      </w:r>
      <w:r w:rsidR="0098421F">
        <w:t>Les trains du réseau CFL au Luxembourg circulent à raison d’un train toutes les 15 minutes depuis Luxembourg-Ville vers Differdange</w:t>
      </w:r>
      <w:r w:rsidR="00D26F29">
        <w:t xml:space="preserve"> (et </w:t>
      </w:r>
      <w:ins w:id="410" w:author="Nicholas Didier" w:date="2013-11-19T11:28:00Z">
        <w:r w:rsidR="008C2559">
          <w:t>inversement</w:t>
        </w:r>
      </w:ins>
      <w:r w:rsidR="00D26F29">
        <w:t>)</w:t>
      </w:r>
      <w:r w:rsidR="0098421F">
        <w:t xml:space="preserve"> </w:t>
      </w:r>
      <w:r w:rsidR="00D26F29">
        <w:t>du matin au soir et</w:t>
      </w:r>
      <w:r w:rsidR="0098421F">
        <w:t xml:space="preserve"> au moins un </w:t>
      </w:r>
      <w:r w:rsidR="00D26F29">
        <w:t xml:space="preserve">train </w:t>
      </w:r>
      <w:r w:rsidR="0098421F">
        <w:t xml:space="preserve">toutes les </w:t>
      </w:r>
      <w:r w:rsidR="00F47566">
        <w:t>heures plus tard dans la soirée</w:t>
      </w:r>
      <w:r w:rsidR="00D26F29">
        <w:t>. Les chemins de fer desservent les principaux axes, nord-sud et est-ouest. Ils traversent aussi la capitale et par ce fait relie</w:t>
      </w:r>
      <w:r w:rsidR="00F47566">
        <w:t>nt Differdange au reste du pays</w:t>
      </w:r>
      <w:r w:rsidR="00D26F29">
        <w:t xml:space="preserve"> et </w:t>
      </w:r>
      <w:r w:rsidR="00EB6C79">
        <w:rPr>
          <w:rFonts w:ascii="Arial" w:hAnsi="Arial" w:cs="Arial"/>
        </w:rPr>
        <w:t>à</w:t>
      </w:r>
      <w:r w:rsidR="00F47566">
        <w:t xml:space="preserve"> </w:t>
      </w:r>
      <w:r w:rsidR="00D26F29">
        <w:t xml:space="preserve">l’étranger. </w:t>
      </w:r>
      <w:r w:rsidR="005670D9">
        <w:t>Quatre lignes de train relient le Luxembourg avec la France : Ligne 60a Luxembourg – Volmerange ; Ligne 60c Luxembourg - Audun-le-Tiche ; Ligne 80 Thionville - Bettembourg - Belval-Université – Longwy ; Ligne 90 Luxembourg - Thionville - Metz – Nancy. Trois lignes font les connections avec la Belgique : Ligne 10 Luxembourg – Gouvy ; Ligne 50 Luxembourg – Arlon ; Ligne 70 Luxembourg - Dippach-Reckange - Pétange - Rodange - (Longwy - Athus - Arlon - Virton - Libramont). La Ligne 30 relie Luxembourg à Trèves avec un train toutes les 30 minutes. Tous les jours des trains réguliers partent également pour Bruxelles et avec l’arrivée du TGV, Paris n’est plus qu’à deux heures du Luxembourg.</w:t>
      </w:r>
    </w:p>
    <w:p w14:paraId="048DF063" w14:textId="2BD33B2B" w:rsidR="00F47566" w:rsidRDefault="00471E38" w:rsidP="00F47566">
      <w:r>
        <w:t>Les bus assurent également le</w:t>
      </w:r>
      <w:r w:rsidR="00F47566">
        <w:t>s</w:t>
      </w:r>
      <w:r>
        <w:t xml:space="preserve"> trajet</w:t>
      </w:r>
      <w:r w:rsidR="00F47566">
        <w:t>s</w:t>
      </w:r>
      <w:r>
        <w:t xml:space="preserve"> pour l’environnement proche du site (TICE, R</w:t>
      </w:r>
      <w:r w:rsidR="00443C99">
        <w:t>GTR) dans la région Sud du pays et il existe plusieurs connections entre le Luxembourg et l’étranger, notamment 7 lignes avec la Belgique, 12 ligne</w:t>
      </w:r>
      <w:ins w:id="411" w:author="Nicholas Didier" w:date="2013-11-19T11:29:00Z">
        <w:r w:rsidR="008C2559">
          <w:t>s</w:t>
        </w:r>
      </w:ins>
      <w:r w:rsidR="00443C99">
        <w:t xml:space="preserve"> avec la France et 13 ligne</w:t>
      </w:r>
      <w:ins w:id="412" w:author="Nicholas Didier" w:date="2013-11-19T11:29:00Z">
        <w:r w:rsidR="008C2559">
          <w:t>s</w:t>
        </w:r>
      </w:ins>
      <w:r w:rsidR="00443C99">
        <w:t xml:space="preserve"> avec l’Allemagne </w:t>
      </w:r>
      <w:r w:rsidR="00443C99">
        <w:rPr>
          <w:i/>
        </w:rPr>
        <w:t xml:space="preserve">(Source : </w:t>
      </w:r>
      <w:hyperlink r:id="rId17" w:history="1">
        <w:r w:rsidR="00443C99" w:rsidRPr="00790940">
          <w:rPr>
            <w:rStyle w:val="Hyperlink"/>
            <w:i/>
          </w:rPr>
          <w:t>www.mobiliteit.lu</w:t>
        </w:r>
      </w:hyperlink>
      <w:r w:rsidR="00443C99">
        <w:rPr>
          <w:i/>
        </w:rPr>
        <w:t xml:space="preserve">). </w:t>
      </w:r>
      <w:r w:rsidR="00F47566">
        <w:t>Sur Differdange même circule le Diffbus, les trois lignes font d’un côté la connexion entre les différentes localités de la commune, ils entrent dans les quartiers d’habitation et passent près de nombreuses infrastructures publiques, comme le centre sportif, la maison de soins, l’hôpital et la mairie. Le Diffbus totalement gratuit fonctionne tous les jours ouvrables entre 7.00 heures et 19.00 heures. Les trois lignes relient les localités de Niederkorn, Fousbann et d’Oberkorn avec le centre-ville et ceci toute</w:t>
      </w:r>
      <w:r w:rsidR="00EB6C79">
        <w:t>s</w:t>
      </w:r>
      <w:r w:rsidR="00F47566">
        <w:t xml:space="preserve"> les demi-heures.</w:t>
      </w:r>
    </w:p>
    <w:p w14:paraId="544BC594" w14:textId="77777777" w:rsidR="00492B81" w:rsidRDefault="00471E38" w:rsidP="0098421F">
      <w:r>
        <w:lastRenderedPageBreak/>
        <w:t>Les axes routiers permettent une accessibilité facile en voiture depuis le Luxembourg et l’étranger. Differdange profite de 2 sorties (Niederkorn et Differdange/Soleuvre</w:t>
      </w:r>
      <w:r w:rsidR="00B2594A">
        <w:t>, situées</w:t>
      </w:r>
      <w:r w:rsidR="00980C07">
        <w:t xml:space="preserve"> à moins de 2km du site du Science Center</w:t>
      </w:r>
      <w:r>
        <w:t>) sur l</w:t>
      </w:r>
      <w:r w:rsidRPr="00471E38">
        <w:t xml:space="preserve">’autoroute luxembourgeoise A13, appelée aussi collectrice du Sud </w:t>
      </w:r>
      <w:r w:rsidR="00D2023A">
        <w:t>en</w:t>
      </w:r>
      <w:r w:rsidRPr="00471E38">
        <w:t xml:space="preserve"> liaison avec la Sarre pour ses moitiés respectivement occidentale et orientale, </w:t>
      </w:r>
      <w:r w:rsidR="00D2023A">
        <w:t>cette autoroute traverse</w:t>
      </w:r>
      <w:r w:rsidRPr="00471E38">
        <w:t xml:space="preserve"> d’ouest en </w:t>
      </w:r>
      <w:r>
        <w:t xml:space="preserve">est l’extrême Sud du Luxembourg. </w:t>
      </w:r>
      <w:r w:rsidR="00D2023A">
        <w:t>Les échangeurs de la collectrice du Sud permettent également les liaisons avec l’A4 qui relie Differdange à la ville de Luxembourg et notamment la Belgique et la liaison avec l’A31 qui relie à la France vers Thionville et Metz. L’A1 relie la ville à son tour à Trèves et la Rhénanie-Palatinat.</w:t>
      </w:r>
      <w:r w:rsidR="00B2594A">
        <w:t xml:space="preserve"> </w:t>
      </w:r>
    </w:p>
    <w:p w14:paraId="79E7A0C5" w14:textId="77777777" w:rsidR="00C34C0E" w:rsidRDefault="00C34C0E" w:rsidP="00C34C0E">
      <w:r>
        <w:t xml:space="preserve">Ci-dessous une carte du réseau routier du Luxembourg </w:t>
      </w:r>
      <w:r>
        <w:rPr>
          <w:i/>
        </w:rPr>
        <w:t xml:space="preserve">(Source : </w:t>
      </w:r>
      <w:hyperlink r:id="rId18" w:history="1">
        <w:r w:rsidRPr="00790940">
          <w:rPr>
            <w:rStyle w:val="Hyperlink"/>
            <w:i/>
          </w:rPr>
          <w:t>www.luxembourg.lu</w:t>
        </w:r>
      </w:hyperlink>
      <w:r>
        <w:rPr>
          <w:i/>
        </w:rPr>
        <w:t xml:space="preserve">) </w:t>
      </w:r>
      <w:r>
        <w:t>qui illustre bien l’accessibilité en voiture ou en bus du pays avec les distance respectives des grandes villes.</w:t>
      </w:r>
    </w:p>
    <w:p w14:paraId="460F95E2" w14:textId="77777777" w:rsidR="00C34C0E" w:rsidRDefault="00C34C0E" w:rsidP="00C34C0E">
      <w:pPr>
        <w:pStyle w:val="Caption"/>
        <w:keepNext/>
        <w:jc w:val="center"/>
      </w:pPr>
      <w:bookmarkStart w:id="413" w:name="_Toc358732004"/>
      <w:r>
        <w:t xml:space="preserve">Tableau </w:t>
      </w:r>
      <w:fldSimple w:instr=" SEQ Tableau \* ARABIC ">
        <w:r w:rsidR="00D651DF">
          <w:rPr>
            <w:noProof/>
          </w:rPr>
          <w:t>3</w:t>
        </w:r>
      </w:fldSimple>
      <w:r>
        <w:t>: Réseau routier</w:t>
      </w:r>
      <w:r>
        <w:rPr>
          <w:noProof/>
        </w:rPr>
        <w:t xml:space="preserve"> du Luxembourg</w:t>
      </w:r>
      <w:bookmarkEnd w:id="413"/>
    </w:p>
    <w:p w14:paraId="78081DB3" w14:textId="21570E9A" w:rsidR="003C4F6B" w:rsidDel="00691AA4" w:rsidRDefault="00691AA4" w:rsidP="00C34C0E">
      <w:pPr>
        <w:ind w:firstLine="0"/>
        <w:jc w:val="center"/>
        <w:rPr>
          <w:del w:id="414" w:author="Nicholas Didier" w:date="2013-11-24T18:53:00Z"/>
        </w:rPr>
      </w:pPr>
      <w:r>
        <w:rPr>
          <w:noProof/>
          <w:lang w:val="en-US"/>
        </w:rPr>
        <mc:AlternateContent>
          <mc:Choice Requires="wps">
            <w:drawing>
              <wp:anchor distT="0" distB="0" distL="114300" distR="114300" simplePos="0" relativeHeight="251665408" behindDoc="0" locked="0" layoutInCell="1" allowOverlap="1" wp14:anchorId="1120EF48" wp14:editId="3C1DB9F4">
                <wp:simplePos x="0" y="0"/>
                <wp:positionH relativeFrom="column">
                  <wp:posOffset>1714500</wp:posOffset>
                </wp:positionH>
                <wp:positionV relativeFrom="paragraph">
                  <wp:posOffset>3243580</wp:posOffset>
                </wp:positionV>
                <wp:extent cx="552450" cy="133350"/>
                <wp:effectExtent l="50800" t="76200" r="6350" b="171450"/>
                <wp:wrapNone/>
                <wp:docPr id="12" name="Connecteur droit avec flèche 12"/>
                <wp:cNvGraphicFramePr/>
                <a:graphic xmlns:a="http://schemas.openxmlformats.org/drawingml/2006/main">
                  <a:graphicData uri="http://schemas.microsoft.com/office/word/2010/wordprocessingShape">
                    <wps:wsp>
                      <wps:cNvCnPr/>
                      <wps:spPr>
                        <a:xfrm>
                          <a:off x="0" y="0"/>
                          <a:ext cx="552450" cy="13335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2" o:spid="_x0000_s1026" type="#_x0000_t32" style="position:absolute;margin-left:135pt;margin-top:255.4pt;width:43.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" strokecolor="red" strokeweight="3pt">
                <v:stroke endarrow="open"/>
                <v:shadow on="t" opacity="22937f" mv:blur="40000f" origin=",.5" offset="0,23000emu"/>
              </v:shape>
            </w:pict>
          </mc:Fallback>
        </mc:AlternateContent>
      </w:r>
    </w:p>
    <w:p w14:paraId="5EF5E3BB" w14:textId="3303516A" w:rsidR="00C34C0E" w:rsidRDefault="00C34C0E" w:rsidP="00C34C0E">
      <w:pPr>
        <w:ind w:firstLine="0"/>
        <w:jc w:val="center"/>
      </w:pPr>
      <w:r>
        <w:rPr>
          <w:noProof/>
          <w:lang w:val="en-US"/>
        </w:rPr>
        <w:drawing>
          <wp:inline distT="0" distB="0" distL="0" distR="0" wp14:anchorId="066FC729" wp14:editId="1F620763">
            <wp:extent cx="4121150" cy="4570730"/>
            <wp:effectExtent l="0" t="0" r="0" b="1270"/>
            <wp:docPr id="2" name="Image 2" descr="Carte du réseau rou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réseau rout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1150" cy="4570730"/>
                    </a:xfrm>
                    <a:prstGeom prst="rect">
                      <a:avLst/>
                    </a:prstGeom>
                    <a:noFill/>
                    <a:ln>
                      <a:noFill/>
                    </a:ln>
                  </pic:spPr>
                </pic:pic>
              </a:graphicData>
            </a:graphic>
          </wp:inline>
        </w:drawing>
      </w:r>
    </w:p>
    <w:p w14:paraId="09D24073" w14:textId="5B7388A0" w:rsidR="003C4F6B" w:rsidDel="00691AA4" w:rsidRDefault="003C4F6B" w:rsidP="00691AA4">
      <w:pPr>
        <w:ind w:firstLine="0"/>
        <w:rPr>
          <w:del w:id="415" w:author="Nicholas Didier" w:date="2013-11-24T18:53:00Z"/>
        </w:rPr>
        <w:pPrChange w:id="416" w:author="Nicholas Didier" w:date="2013-11-24T18:53:00Z">
          <w:pPr>
            <w:ind w:firstLine="0"/>
            <w:jc w:val="center"/>
          </w:pPr>
        </w:pPrChange>
      </w:pPr>
    </w:p>
    <w:p w14:paraId="61FF3B04" w14:textId="26085486" w:rsidR="003C4F6B" w:rsidRDefault="003C4F6B" w:rsidP="00691AA4">
      <w:pPr>
        <w:ind w:firstLine="0"/>
        <w:pPrChange w:id="417" w:author="Nicholas Didier" w:date="2013-11-24T18:53:00Z">
          <w:pPr>
            <w:ind w:firstLine="0"/>
            <w:jc w:val="center"/>
          </w:pPr>
        </w:pPrChange>
      </w:pPr>
    </w:p>
    <w:p w14:paraId="1A2E549A" w14:textId="77777777" w:rsidR="005B7589" w:rsidRDefault="00A139AC" w:rsidP="005B7589">
      <w:pPr>
        <w:pStyle w:val="Heading2"/>
      </w:pPr>
      <w:bookmarkStart w:id="418" w:name="_Toc245615666"/>
      <w:r>
        <w:t>4</w:t>
      </w:r>
      <w:r w:rsidR="005B7589">
        <w:t>.2. Analyse concurrentielle</w:t>
      </w:r>
      <w:bookmarkEnd w:id="418"/>
    </w:p>
    <w:p w14:paraId="7E705F59" w14:textId="07806F6C" w:rsidR="00C45934" w:rsidRDefault="005B7589" w:rsidP="005F2943">
      <w:r>
        <w:t xml:space="preserve">Dans la zone prise en considération dans notre étude, </w:t>
      </w:r>
      <w:r w:rsidR="008B0241">
        <w:t>le P</w:t>
      </w:r>
      <w:r>
        <w:t xml:space="preserve">rojet </w:t>
      </w:r>
      <w:r w:rsidR="008B0241">
        <w:t>du</w:t>
      </w:r>
      <w:r>
        <w:t xml:space="preserve"> musée interactif à Differdange n’a pas de concurren</w:t>
      </w:r>
      <w:r w:rsidR="008B0241">
        <w:t xml:space="preserve">ce directe, </w:t>
      </w:r>
      <w:r w:rsidR="00235F36">
        <w:t xml:space="preserve">ni </w:t>
      </w:r>
      <w:r w:rsidR="008B0241">
        <w:t>par l’envergure du P</w:t>
      </w:r>
      <w:r>
        <w:t>rojet ni par l’offre proposée. Il existe bien des petits centres de science et des musées scientifiques, mai</w:t>
      </w:r>
      <w:r w:rsidR="00C45934">
        <w:t xml:space="preserve">s qui diffèrent par le concept et par conséquence ne </w:t>
      </w:r>
      <w:r w:rsidR="00235F36">
        <w:t xml:space="preserve">concurrencent </w:t>
      </w:r>
      <w:r w:rsidR="00C45934">
        <w:t>pas sur le marché des Science Center proprement dits.</w:t>
      </w:r>
    </w:p>
    <w:p w14:paraId="3806DD82" w14:textId="6AA5565A" w:rsidR="005F2943" w:rsidRDefault="005F2943" w:rsidP="005F2943">
      <w:r>
        <w:t>Technopolis à M</w:t>
      </w:r>
      <w:r w:rsidR="00F30518">
        <w:t>alines</w:t>
      </w:r>
      <w:r w:rsidR="00235F36">
        <w:t xml:space="preserve"> (Mechelen)</w:t>
      </w:r>
      <w:r>
        <w:t xml:space="preserve"> près de Bruxelles est un Science Center qui pourrait </w:t>
      </w:r>
      <w:r w:rsidR="00235F36">
        <w:t>th</w:t>
      </w:r>
      <w:r w:rsidR="00235F36">
        <w:rPr>
          <w:rFonts w:ascii="Arial" w:hAnsi="Arial" w:cs="Arial"/>
        </w:rPr>
        <w:t>é</w:t>
      </w:r>
      <w:r w:rsidR="00235F36">
        <w:t xml:space="preserve">oriquement </w:t>
      </w:r>
      <w:r>
        <w:t xml:space="preserve">entrer en concurrence directe avec le </w:t>
      </w:r>
      <w:r w:rsidR="00235F36">
        <w:t>Projet de</w:t>
      </w:r>
      <w:r>
        <w:t xml:space="preserve"> Differdange, il représente une offre et des stations d’expérimentation intéressantes et se trouve </w:t>
      </w:r>
      <w:r w:rsidR="00235F36">
        <w:rPr>
          <w:rFonts w:ascii="Arial" w:hAnsi="Arial" w:cs="Arial"/>
        </w:rPr>
        <w:t>à la</w:t>
      </w:r>
      <w:r w:rsidR="00235F36">
        <w:t xml:space="preserve"> p</w:t>
      </w:r>
      <w:r>
        <w:t>é</w:t>
      </w:r>
      <w:r w:rsidR="00235F36">
        <w:t>riph</w:t>
      </w:r>
      <w:r w:rsidR="00235F36">
        <w:rPr>
          <w:rFonts w:ascii="Arial" w:hAnsi="Arial" w:cs="Arial"/>
        </w:rPr>
        <w:t>é</w:t>
      </w:r>
      <w:r w:rsidR="00235F36">
        <w:t xml:space="preserve">rie de la zone de chalandise de Differdange. </w:t>
      </w:r>
      <w:r w:rsidR="0005751F">
        <w:t>Malines est un</w:t>
      </w:r>
      <w:ins w:id="419" w:author="Nicholas Didier" w:date="2013-11-19T11:29:00Z">
        <w:r w:rsidR="008C2559">
          <w:t>e</w:t>
        </w:r>
      </w:ins>
      <w:r w:rsidR="0005751F">
        <w:t xml:space="preserve"> </w:t>
      </w:r>
      <w:r w:rsidR="00CE118D">
        <w:t>petite ville</w:t>
      </w:r>
      <w:r w:rsidR="0005751F">
        <w:t xml:space="preserve"> flamand</w:t>
      </w:r>
      <w:r w:rsidR="00CE118D">
        <w:t>e</w:t>
      </w:r>
      <w:r w:rsidR="0005751F">
        <w:t xml:space="preserve"> </w:t>
      </w:r>
      <w:r w:rsidR="00C45934">
        <w:t>qui est également inscrit</w:t>
      </w:r>
      <w:r w:rsidR="007C1DE1">
        <w:t>e</w:t>
      </w:r>
      <w:r w:rsidR="00C45934">
        <w:t xml:space="preserve"> au patrimoine mondial de l’UNESCO, les autres attractions de la ville sont la tour Saint-Rombaut, la caserne ou encore le sentier de la Dyle, par contre sur le site internet de l’Office du Tourisme de Maline</w:t>
      </w:r>
      <w:r w:rsidR="00123142">
        <w:t>s</w:t>
      </w:r>
      <w:r w:rsidR="00C45934">
        <w:t>, Technopolis</w:t>
      </w:r>
      <w:r w:rsidR="00235F36">
        <w:t>,</w:t>
      </w:r>
      <w:r w:rsidR="00C45934">
        <w:t xml:space="preserve"> malgré son succès est introuvable</w:t>
      </w:r>
      <w:r w:rsidR="00235F36">
        <w:t xml:space="preserve"> : </w:t>
      </w:r>
      <w:r w:rsidR="00C45934">
        <w:t>aucune rubrique du site ne mentionne le Science Center</w:t>
      </w:r>
      <w:r w:rsidR="00235F36">
        <w:t xml:space="preserve"> ! </w:t>
      </w:r>
      <w:r>
        <w:t xml:space="preserve">Le nombre de visiteurs (plus de 200.000) témoigne </w:t>
      </w:r>
      <w:r w:rsidR="00C45934">
        <w:t xml:space="preserve">néanmoins </w:t>
      </w:r>
      <w:r w:rsidR="00235F36">
        <w:t xml:space="preserve">de son </w:t>
      </w:r>
      <w:r>
        <w:t xml:space="preserve">succès </w:t>
      </w:r>
      <w:r w:rsidR="0005751F">
        <w:t xml:space="preserve">et de nombreuses critiques positives sur le site internet de </w:t>
      </w:r>
      <w:r w:rsidR="00235F36">
        <w:t xml:space="preserve">TripAdvisor </w:t>
      </w:r>
      <w:r w:rsidR="0005751F">
        <w:t>laissent entrevoir que la clientèle est convaincue. Le centre est e</w:t>
      </w:r>
      <w:r w:rsidR="00123142">
        <w:t xml:space="preserve">ntièrement neuf, dans le sens où </w:t>
      </w:r>
      <w:r w:rsidR="00980C07">
        <w:t xml:space="preserve">il ne résulte pas d’une </w:t>
      </w:r>
      <w:r w:rsidR="00743FE8">
        <w:t>reconversion</w:t>
      </w:r>
      <w:r w:rsidR="00980C07">
        <w:t xml:space="preserve"> d’</w:t>
      </w:r>
      <w:r w:rsidR="00123142">
        <w:t xml:space="preserve">un autre musée ou </w:t>
      </w:r>
      <w:r w:rsidR="00980C07">
        <w:t>d’</w:t>
      </w:r>
      <w:r w:rsidR="00123142">
        <w:t xml:space="preserve">une autre attraction, mais il a été créé </w:t>
      </w:r>
      <w:r w:rsidR="00980C07">
        <w:t>« ex nihilo »</w:t>
      </w:r>
      <w:r w:rsidR="00123142">
        <w:t xml:space="preserve"> en 2001. Les stations d’expérimentations se trouvent sur deux étages</w:t>
      </w:r>
      <w:r w:rsidR="00B54CB8">
        <w:t>.</w:t>
      </w:r>
      <w:r w:rsidR="00B54CB8" w:rsidRPr="00B54CB8">
        <w:t xml:space="preserve"> </w:t>
      </w:r>
      <w:r w:rsidR="00B54CB8">
        <w:t>Un restaurant self-service au milieu du b</w:t>
      </w:r>
      <w:r w:rsidR="00B54CB8">
        <w:rPr>
          <w:rFonts w:ascii="Arial" w:hAnsi="Arial"/>
        </w:rPr>
        <w:t>â</w:t>
      </w:r>
      <w:r w:rsidR="00B54CB8">
        <w:t xml:space="preserve">timent ainsi qu’un parking gratuit à l’extérieur sont </w:t>
      </w:r>
      <w:r w:rsidR="00123142">
        <w:t>à disposition des clients</w:t>
      </w:r>
      <w:r w:rsidR="00B54CB8">
        <w:t>.</w:t>
      </w:r>
      <w:r w:rsidR="00123142">
        <w:t xml:space="preserve"> Technopolis </w:t>
      </w:r>
      <w:r w:rsidR="00B54CB8">
        <w:t xml:space="preserve">offre </w:t>
      </w:r>
      <w:r w:rsidR="00123142">
        <w:t xml:space="preserve">un espace spécial pour les petits enfants séparé des autres stations d’expérimentations. Le Science Center propose beaucoup de stations intéressantes </w:t>
      </w:r>
      <w:ins w:id="420" w:author="Nicholas Didier" w:date="2013-11-19T11:30:00Z">
        <w:r w:rsidR="008C2559">
          <w:t xml:space="preserve">autour </w:t>
        </w:r>
      </w:ins>
      <w:r w:rsidR="00123142">
        <w:t xml:space="preserve">de différents thèmes et il dispose également d’une salle spéciale pour les expositions temporaires. Les stations semblent pour la plupart être construites par le Science Centre même et sont à quelques exceptions près en bon état de fonctionnement. Malheureusement, </w:t>
      </w:r>
      <w:r>
        <w:t>Technopolis illustre bien le conflit politique en Belgique entre les Flamands et les Wallons ce qui entraîne que le centre</w:t>
      </w:r>
      <w:r w:rsidR="00B54CB8">
        <w:t>, financ</w:t>
      </w:r>
      <w:r w:rsidR="00B54CB8">
        <w:rPr>
          <w:rFonts w:ascii="Arial" w:hAnsi="Arial"/>
        </w:rPr>
        <w:t>é</w:t>
      </w:r>
      <w:r w:rsidR="00B54CB8">
        <w:t xml:space="preserve"> par le Gouvernement de la R</w:t>
      </w:r>
      <w:r w:rsidR="00B54CB8">
        <w:rPr>
          <w:rFonts w:ascii="Arial" w:hAnsi="Arial"/>
        </w:rPr>
        <w:t>é</w:t>
      </w:r>
      <w:r w:rsidR="00B54CB8">
        <w:t xml:space="preserve">gion flamande </w:t>
      </w:r>
      <w:r>
        <w:t xml:space="preserve"> est très orienté vers la clientèle flamande. </w:t>
      </w:r>
      <w:r w:rsidR="008B0241">
        <w:t>Pendant notre visite, nous avons constaté que l</w:t>
      </w:r>
      <w:r>
        <w:t>es explications</w:t>
      </w:r>
      <w:r w:rsidR="007C1DE1">
        <w:t xml:space="preserve"> et</w:t>
      </w:r>
      <w:r>
        <w:t xml:space="preserve"> annonces dans le musée sont presque exclusivement en flamand et très peu de </w:t>
      </w:r>
      <w:r w:rsidR="00B54CB8">
        <w:lastRenderedPageBreak/>
        <w:t xml:space="preserve">Wallons ou autres </w:t>
      </w:r>
      <w:r>
        <w:t xml:space="preserve">clients francophones visitent le </w:t>
      </w:r>
      <w:r w:rsidR="00B54CB8">
        <w:t>centre</w:t>
      </w:r>
      <w:r>
        <w:t xml:space="preserve">. </w:t>
      </w:r>
      <w:r w:rsidR="008B0241">
        <w:t>Le</w:t>
      </w:r>
      <w:r>
        <w:t xml:space="preserve"> marché francophone de la Belgique qui est dans notre zone de </w:t>
      </w:r>
      <w:r w:rsidR="00B54CB8">
        <w:t xml:space="preserve">chalandise de </w:t>
      </w:r>
      <w:r>
        <w:t>visiteurs potentiels n’est donc pas visé par Technopolis, même au contraire.</w:t>
      </w:r>
    </w:p>
    <w:p w14:paraId="7A6C8795" w14:textId="2F4014D5" w:rsidR="003036A7" w:rsidRPr="008C3492" w:rsidRDefault="00B54CB8" w:rsidP="00295855">
      <w:pPr>
        <w:rPr>
          <w:ins w:id="421" w:author="Nicholas Didier" w:date="2013-11-19T10:43:00Z"/>
          <w:lang w:val="fr-FR"/>
        </w:rPr>
      </w:pPr>
      <w:r>
        <w:t>L’Experimenta à Heilbronn (D) est u</w:t>
      </w:r>
      <w:r w:rsidR="00980C07">
        <w:t xml:space="preserve">n autre </w:t>
      </w:r>
      <w:r w:rsidR="003036A7">
        <w:t xml:space="preserve">Science Center qui </w:t>
      </w:r>
      <w:r>
        <w:t xml:space="preserve">par sa distance </w:t>
      </w:r>
      <w:r w:rsidR="003036A7">
        <w:t xml:space="preserve">de 300km </w:t>
      </w:r>
      <w:r>
        <w:t>peut couper dans</w:t>
      </w:r>
      <w:r w:rsidR="008B0241">
        <w:t xml:space="preserve"> la</w:t>
      </w:r>
      <w:r w:rsidR="003036A7">
        <w:t xml:space="preserve"> zone de chalandise de Differdange</w:t>
      </w:r>
      <w:r w:rsidR="008B0241">
        <w:t xml:space="preserve"> sur le marché allemand</w:t>
      </w:r>
      <w:r>
        <w:t>.</w:t>
      </w:r>
      <w:r w:rsidR="003036A7">
        <w:t xml:space="preserve"> Ce </w:t>
      </w:r>
      <w:r>
        <w:t xml:space="preserve">centre </w:t>
      </w:r>
      <w:r w:rsidR="003036A7">
        <w:t>accueille aux alentours des 100.000 visiteurs par an</w:t>
      </w:r>
      <w:r>
        <w:t xml:space="preserve">. Il </w:t>
      </w:r>
      <w:r w:rsidR="003036A7">
        <w:t xml:space="preserve">est plus petit que le Projet </w:t>
      </w:r>
      <w:r>
        <w:t>de</w:t>
      </w:r>
      <w:r w:rsidR="003036A7">
        <w:t xml:space="preserve"> Differdange. </w:t>
      </w:r>
      <w:r w:rsidR="0005751F">
        <w:t>Le centre se situe dans un joli cadre, non loin du centre-ville et de la gare ferroviaire de Heilbronn. Il a ouvert ses portes en 2009 et se dit être un des plus grands Science Center dans la région Sud de l’Allemagne.</w:t>
      </w:r>
      <w:r w:rsidR="00123142">
        <w:t xml:space="preserve"> Le Centre offre une petite boutique à l’entrée, un restaurant aux rez-de-chaussée, un petit parc extérieur avec terrasse et un parking qui lui est payant, en face du site.</w:t>
      </w:r>
      <w:r w:rsidR="0005751F">
        <w:t xml:space="preserve"> </w:t>
      </w:r>
      <w:r w:rsidR="00F20100">
        <w:t>Sur quatre étages, Expérimenta présente divers</w:t>
      </w:r>
      <w:ins w:id="422" w:author="Jean Calmes" w:date="2013-11-10T22:53:00Z">
        <w:r w:rsidR="007E4DF1">
          <w:t>es</w:t>
        </w:r>
      </w:ins>
      <w:r w:rsidR="00F20100">
        <w:t xml:space="preserve"> stations, plus ou moins interactives, le premier étage</w:t>
      </w:r>
      <w:r w:rsidR="0005751F">
        <w:t xml:space="preserve"> est consacré à l’environnement reste plus explicatif et démonstratif qu’interactif, </w:t>
      </w:r>
      <w:r w:rsidR="00F20100">
        <w:t xml:space="preserve">le deuxième </w:t>
      </w:r>
      <w:r w:rsidR="0005751F">
        <w:t>regroupe</w:t>
      </w:r>
      <w:r w:rsidR="00F20100">
        <w:t xml:space="preserve"> différentes stations d’expérimentations</w:t>
      </w:r>
      <w:r w:rsidR="0005751F">
        <w:t xml:space="preserve"> qui s’articulent autour de la mécanique, cet étage se rapproche le plus des idées </w:t>
      </w:r>
      <w:r>
        <w:t xml:space="preserve">retenues </w:t>
      </w:r>
      <w:r w:rsidR="0005751F">
        <w:t>pour le Luxembourg Science Center</w:t>
      </w:r>
      <w:r w:rsidR="00F20100">
        <w:t>. Le 3</w:t>
      </w:r>
      <w:r w:rsidR="00F20100" w:rsidRPr="00F20100">
        <w:rPr>
          <w:vertAlign w:val="superscript"/>
        </w:rPr>
        <w:t>e</w:t>
      </w:r>
      <w:r w:rsidR="00F20100">
        <w:t xml:space="preserve"> étage est plus orienté vers la communication, les différentes nations de notre terre, les moyens de communication et l’être humain, le dernier étage est plus orienté vers les enfants et comporte également des salles de cours pour les classes scolaires (atelier presse, labo, salle de musique, etc.). L’Expérimenta présente un peu de tout, mais n’a pas réellement </w:t>
      </w:r>
      <w:r>
        <w:t xml:space="preserve">de </w:t>
      </w:r>
      <w:r w:rsidR="00F20100">
        <w:t>concept bien défini</w:t>
      </w:r>
      <w:r>
        <w:t xml:space="preserve"> ou </w:t>
      </w:r>
      <w:r w:rsidR="00F20100">
        <w:t>un fil conducteur à travers le musée. L</w:t>
      </w:r>
      <w:r w:rsidR="003036A7">
        <w:t xml:space="preserve">ors de notre visite nous avons constaté que le centre est moins </w:t>
      </w:r>
      <w:r w:rsidR="00F20100">
        <w:t>recherché que le Projet en vue pour Differdange</w:t>
      </w:r>
      <w:r w:rsidR="003036A7">
        <w:t xml:space="preserve">, les stations d’expérimentation présentent </w:t>
      </w:r>
      <w:r w:rsidR="008B0241">
        <w:t xml:space="preserve">en partie </w:t>
      </w:r>
      <w:r w:rsidR="003036A7">
        <w:t xml:space="preserve">des dysfonctionnements et </w:t>
      </w:r>
      <w:r w:rsidR="003B0303">
        <w:t xml:space="preserve">la communication </w:t>
      </w:r>
      <w:r w:rsidR="003036A7">
        <w:t xml:space="preserve">est exclusivement en allemand et en anglais. Les stations d’expérimentation ne sont pas construites par </w:t>
      </w:r>
      <w:r w:rsidR="008B0241">
        <w:t xml:space="preserve">le Science Center </w:t>
      </w:r>
      <w:r w:rsidR="003036A7">
        <w:t xml:space="preserve">même, mais achetés à une entreprise </w:t>
      </w:r>
      <w:r w:rsidR="00F20100">
        <w:t>sous-traitante</w:t>
      </w:r>
      <w:r w:rsidR="003036A7">
        <w:t xml:space="preserve">, ce qui entraîne un manque de savoir-faire pour </w:t>
      </w:r>
      <w:r w:rsidR="003B0303">
        <w:t>l’</w:t>
      </w:r>
      <w:r w:rsidR="003036A7">
        <w:t>entret</w:t>
      </w:r>
      <w:r w:rsidR="003B0303">
        <w:t>ien</w:t>
      </w:r>
      <w:r w:rsidR="003036A7">
        <w:t xml:space="preserve"> et </w:t>
      </w:r>
      <w:r w:rsidR="003B0303">
        <w:t xml:space="preserve">les réparations </w:t>
      </w:r>
      <w:r w:rsidR="0005751F">
        <w:t xml:space="preserve">par le centre </w:t>
      </w:r>
      <w:r w:rsidR="00123142">
        <w:t>lui-même</w:t>
      </w:r>
      <w:r w:rsidR="003036A7">
        <w:t>.</w:t>
      </w:r>
      <w:r w:rsidR="004E6314">
        <w:t xml:space="preserve"> </w:t>
      </w:r>
      <w:r w:rsidR="003B0303">
        <w:t xml:space="preserve">Ces </w:t>
      </w:r>
      <w:r w:rsidR="004E6314">
        <w:t>constats nous permettent d’affirmer qu</w:t>
      </w:r>
      <w:r w:rsidR="003B0303">
        <w:t>’</w:t>
      </w:r>
      <w:r w:rsidR="004E6314">
        <w:t>Expérimenta à Heilbronn ne représente qu’une faib</w:t>
      </w:r>
      <w:r w:rsidR="008B0241">
        <w:t>le concurrence pour Differdange. Le Projet du Luxembourg Science Center se diff</w:t>
      </w:r>
      <w:r w:rsidR="003B0303">
        <w:rPr>
          <w:rFonts w:ascii="Arial" w:hAnsi="Arial"/>
        </w:rPr>
        <w:t>é</w:t>
      </w:r>
      <w:r w:rsidR="008B0241">
        <w:t>re</w:t>
      </w:r>
      <w:r w:rsidR="003B0303">
        <w:t>ra</w:t>
      </w:r>
      <w:r w:rsidR="008B0241">
        <w:t xml:space="preserve"> par </w:t>
      </w:r>
      <w:ins w:id="423" w:author="Jean Calmes" w:date="2013-11-10T22:55:00Z">
        <w:r w:rsidR="007E4DF1">
          <w:t>son immersion dans le</w:t>
        </w:r>
      </w:ins>
      <w:r w:rsidR="008B0241">
        <w:t xml:space="preserve"> patrimoine industriel, mais aussi par une offre plus </w:t>
      </w:r>
      <w:r w:rsidR="008B0241" w:rsidRPr="008C3492">
        <w:rPr>
          <w:lang w:val="fr-FR"/>
        </w:rPr>
        <w:t>conséquente et plus qualitative des stations d’expérimentation.</w:t>
      </w:r>
    </w:p>
    <w:p w14:paraId="4583EDC2" w14:textId="6DDDCC10" w:rsidR="00457892" w:rsidRPr="008C3492" w:rsidRDefault="00457892" w:rsidP="00457892">
      <w:pPr>
        <w:rPr>
          <w:ins w:id="424" w:author="Nicholas Didier" w:date="2013-11-19T10:46:00Z"/>
          <w:lang w:val="fr-FR"/>
        </w:rPr>
      </w:pPr>
      <w:ins w:id="425" w:author="Nicholas Didier" w:date="2013-11-19T10:46:00Z">
        <w:r w:rsidRPr="008C3492">
          <w:rPr>
            <w:lang w:val="fr-FR"/>
          </w:rPr>
          <w:t xml:space="preserve">Un deuxième science center allemand, qui est dans la zone de chalandise de Differdange est le Dynamikum à Pirmasens. Distant de 180km et 1.40H de trajet, ce </w:t>
        </w:r>
        <w:r w:rsidRPr="008C3492">
          <w:rPr>
            <w:lang w:val="fr-FR"/>
          </w:rPr>
          <w:lastRenderedPageBreak/>
          <w:t>centre se trouve dans une ancienne fabrique de chaussures, reconvertie en partie pour le musée interactif, le restant de la surface regroupant un centre de remise en forme et des bureaux. L’accès est bien signalé depuis l’autoroute et le parking non-loin du musée est payant. Le thème spécifique de ce centre scientifique tourne autour du mouvement sous deux formes « se bouger » et « bouger quelque chose ». L’idée de la fabrique de chaussures est également reprise dans certaines stations d’expérimentation, une autre partie est consacrée pour décrire l’histoire de la production. Le centre s’articule autour du mouvement et aborde les phénomènes fondamentaux de la physique, des mathématiques et de la biologie. Dans le Dynamikum sont représentés huit domaines : la friction, l'élan, l'énergie et leur application dans des «machines de mouvement », l'étude des mouvements de la nature, des aspects de la biomécanique et la puissance de la pensée jusqu’à la danse. Mise à part le musée, le centre offre également des salles de réunions pour des événements, ainsi qu’une petite restauration sous forme de snack, tout comme un espace réservé aux expositions temporaires. Il propose également des programmes spécifiques pour les scolaires. Le centre accueille aux alentours de 80.000 visiteurs par an. Une explication probable du nombre de visiteurs assez r</w:t>
        </w:r>
        <w:r w:rsidRPr="008C3492">
          <w:rPr>
            <w:rFonts w:ascii="Arial" w:hAnsi="Arial" w:cs="Arial"/>
            <w:lang w:val="fr-FR"/>
          </w:rPr>
          <w:t>é</w:t>
        </w:r>
        <w:r w:rsidRPr="008C3492">
          <w:rPr>
            <w:lang w:val="fr-FR"/>
          </w:rPr>
          <w:t>duit est une offre de stations d’expérimentations peu conséquente. Avec un nombre limit</w:t>
        </w:r>
        <w:r w:rsidRPr="008C3492">
          <w:rPr>
            <w:rFonts w:ascii="Arial" w:hAnsi="Arial" w:cs="Arial"/>
            <w:lang w:val="fr-FR"/>
          </w:rPr>
          <w:t>é</w:t>
        </w:r>
        <w:r w:rsidRPr="008C3492">
          <w:rPr>
            <w:lang w:val="fr-FR"/>
          </w:rPr>
          <w:t xml:space="preserve">  de stations, quoique non dénuées d’intérêt le visiteur reste un peu sur sa faim, et le sentiment du d</w:t>
        </w:r>
        <w:r w:rsidRPr="008C3492">
          <w:rPr>
            <w:rFonts w:ascii="Arial" w:hAnsi="Arial" w:cs="Arial"/>
            <w:lang w:val="fr-FR"/>
          </w:rPr>
          <w:t>é</w:t>
        </w:r>
        <w:r w:rsidRPr="008C3492">
          <w:rPr>
            <w:lang w:val="fr-FR"/>
          </w:rPr>
          <w:t>j</w:t>
        </w:r>
        <w:r w:rsidRPr="008C3492">
          <w:rPr>
            <w:rFonts w:ascii="Arial" w:hAnsi="Arial" w:cs="Arial"/>
            <w:lang w:val="fr-FR"/>
          </w:rPr>
          <w:t>à</w:t>
        </w:r>
        <w:r w:rsidRPr="008C3492">
          <w:rPr>
            <w:lang w:val="fr-FR"/>
          </w:rPr>
          <w:t xml:space="preserve">-vu est vite atteint. Mise </w:t>
        </w:r>
        <w:r w:rsidRPr="008C3492">
          <w:rPr>
            <w:rFonts w:ascii="Arial" w:hAnsi="Arial" w:cs="Arial"/>
            <w:lang w:val="fr-FR"/>
          </w:rPr>
          <w:t>à</w:t>
        </w:r>
        <w:r w:rsidRPr="008C3492">
          <w:rPr>
            <w:lang w:val="fr-FR"/>
          </w:rPr>
          <w:t xml:space="preserve"> part l’offre plus diversifiée des stations d’expérimentations, le Science Center de Differdange se différencie encore par son patrimoine industriel plus présent et vivant, contrairement à la fabrique de chaussures Rheinberger, autrefois une des plus grandes d’Europ</w:t>
        </w:r>
      </w:ins>
      <w:ins w:id="426" w:author="Nicholas Didier" w:date="2013-11-19T12:50:00Z">
        <w:r w:rsidR="008C3492">
          <w:rPr>
            <w:lang w:val="fr-FR"/>
          </w:rPr>
          <w:t>e</w:t>
        </w:r>
      </w:ins>
      <w:ins w:id="427" w:author="Nicholas Didier" w:date="2013-11-19T10:46:00Z">
        <w:r w:rsidRPr="008C3492">
          <w:rPr>
            <w:lang w:val="fr-FR"/>
          </w:rPr>
          <w:t>, mais de laquelle il ne reste malheureusement plus que quelques petites machines d’</w:t>
        </w:r>
        <w:r w:rsidRPr="008C3492">
          <w:rPr>
            <w:rFonts w:ascii="Arial" w:hAnsi="Arial" w:cs="Arial"/>
            <w:lang w:val="fr-FR"/>
          </w:rPr>
          <w:t>é</w:t>
        </w:r>
        <w:r w:rsidRPr="008C3492">
          <w:rPr>
            <w:lang w:val="fr-FR"/>
          </w:rPr>
          <w:t xml:space="preserve">poque </w:t>
        </w:r>
      </w:ins>
    </w:p>
    <w:p w14:paraId="6D7D9EC7" w14:textId="77777777" w:rsidR="00691AA4" w:rsidRDefault="00691AA4" w:rsidP="00691AA4">
      <w:pPr>
        <w:rPr>
          <w:ins w:id="428" w:author="Nicholas Didier" w:date="2013-11-24T18:57:00Z"/>
        </w:rPr>
      </w:pPr>
      <w:ins w:id="429" w:author="Nicholas Didier" w:date="2013-11-24T18:57:00Z">
        <w:r>
          <w:t xml:space="preserve">Dans notre analyse nous avons également pris en considération le Nemo Science Center d’Amsterdam, qui est le plus grand science center des Pays Bas. Sa zone de chalandise peut se chevaucher en partie avec celle de Differdange. Bien que le concept fut nouveau pour les Pays-Bas, lors son ouverture en 1997 et sa conversion officielle en science center en 2000, le Nemo a toute suite connu un énorme succès et le nombre de visiteurs n’a pas cessé d’augmenter depuis lors. </w:t>
        </w:r>
      </w:ins>
    </w:p>
    <w:p w14:paraId="07412744" w14:textId="77777777" w:rsidR="00691AA4" w:rsidRDefault="00691AA4" w:rsidP="00691AA4">
      <w:pPr>
        <w:rPr>
          <w:ins w:id="430" w:author="Nicholas Didier" w:date="2013-11-24T18:57:00Z"/>
        </w:rPr>
      </w:pPr>
      <w:ins w:id="431" w:author="Nicholas Didier" w:date="2013-11-24T18:57:00Z">
        <w:r>
          <w:t xml:space="preserve">Le Nemo profite d’une situation avantageuse, non-loin du centre-ville d’Amsterdam, accessible en transport en commun, à pied ou en bateau. A cause de son emplacement sur l’eau, Il ne dispose cependant pas de parking, ce qui est </w:t>
        </w:r>
        <w:r>
          <w:rPr>
            <w:rFonts w:ascii="Arial" w:hAnsi="Arial" w:cs="Arial"/>
          </w:rPr>
          <w:lastRenderedPageBreak/>
          <w:t>é</w:t>
        </w:r>
        <w:r>
          <w:t>videmment un handicap pour les visiteurs hors ville. C’est d’ailleurs la raison pour laquelle nous sommes d’avis que, quoiqu’il ait enchevètrement des deux zones de chalandise, le Luxembourg Science Center présente une attraction réelle pour la clientèle néerlandaise de sa zone de chalandise, En revanche, ce science center profite largement du tourisme d’Amsterdam et il est en est devenu la 4</w:t>
        </w:r>
        <w:r w:rsidRPr="00CB6161">
          <w:rPr>
            <w:vertAlign w:val="superscript"/>
          </w:rPr>
          <w:t>ième</w:t>
        </w:r>
        <w:r>
          <w:t xml:space="preserve"> attraction la plus visitée. Presqu’un quart des visiteurs sont des étrangers, les écoles représentent autour de 20% et le restant sont des visiteurs de loisir.  Près de 40% des visiteurs sont âgés de moins de 18 ans.</w:t>
        </w:r>
      </w:ins>
    </w:p>
    <w:p w14:paraId="698C0FA0" w14:textId="77777777" w:rsidR="00691AA4" w:rsidRDefault="00691AA4" w:rsidP="00691AA4">
      <w:pPr>
        <w:rPr>
          <w:ins w:id="432" w:author="Nicholas Didier" w:date="2013-11-24T18:57:00Z"/>
        </w:rPr>
      </w:pPr>
      <w:ins w:id="433" w:author="Nicholas Didier" w:date="2013-11-24T18:57:00Z">
        <w:r>
          <w:t xml:space="preserve">Nemo regroupe des stations d’expérimentation diverses, réparties sur quatre étages et dispose de 3 restaurants </w:t>
        </w:r>
        <w:r>
          <w:rPr>
            <w:rFonts w:ascii="Arial" w:hAnsi="Arial" w:cs="Arial"/>
          </w:rPr>
          <w:t>é</w:t>
        </w:r>
        <w:r>
          <w:t>parpill</w:t>
        </w:r>
        <w:r>
          <w:rPr>
            <w:rFonts w:ascii="Arial" w:hAnsi="Arial" w:cs="Arial"/>
          </w:rPr>
          <w:t>é</w:t>
        </w:r>
        <w:r>
          <w:t xml:space="preserve">s </w:t>
        </w:r>
        <w:r>
          <w:rPr>
            <w:rFonts w:ascii="Arial" w:hAnsi="Arial" w:cs="Arial"/>
          </w:rPr>
          <w:t>à</w:t>
        </w:r>
        <w:r>
          <w:t xml:space="preserve"> divers endroits. (un snack, un self-service et un restaurant plus aisé). Sur le toit –et dernier etage-, une grande terrasse, offrant une vue panoramique sur la ville, est également accessible aux non-visiteurs. L’architecture imposante du centre est en forme de bateau </w:t>
        </w:r>
        <w:r>
          <w:rPr>
            <w:rFonts w:ascii="Arial" w:hAnsi="Arial" w:cs="Arial"/>
          </w:rPr>
          <w:t>é</w:t>
        </w:r>
        <w:r>
          <w:t xml:space="preserve">tabli dans le port historique.Elle a été conçue par Renzo Piano, également connu pour le centre Pompidu à Paris. Le nom Nemo, qui signifie « personne » en latin, est supposé de traduire le concept, que les visiteurs se sentent dépaysés dans un monde perdu, où tout est permis. Le fil conducteur est qu’on puisse vivre la science, la toucher, l’expérimenter. </w:t>
        </w:r>
      </w:ins>
    </w:p>
    <w:p w14:paraId="3D40689B" w14:textId="77777777" w:rsidR="00691AA4" w:rsidRPr="00D162EF" w:rsidRDefault="00691AA4" w:rsidP="00691AA4">
      <w:pPr>
        <w:rPr>
          <w:ins w:id="434" w:author="Nicholas Didier" w:date="2013-11-24T18:57:00Z"/>
        </w:rPr>
      </w:pPr>
      <w:ins w:id="435" w:author="Nicholas Didier" w:date="2013-11-24T18:57:00Z">
        <w:r>
          <w:t xml:space="preserve">Parmi les espaces scientifiques on peut compter des partie dédiées à différents domaines comme le parc </w:t>
        </w:r>
        <w:r>
          <w:rPr>
            <w:rFonts w:ascii="Arial" w:hAnsi="Arial" w:cs="Arial"/>
          </w:rPr>
          <w:t>à</w:t>
        </w:r>
        <w:r>
          <w:t xml:space="preserve"> machines, la génétique, les jeux autour de l’eau, l’électricité, un espace adolescents, un labo, etc. Les stations sont créées par le centre même et sont aussi en permanante évolution. </w:t>
        </w:r>
      </w:ins>
    </w:p>
    <w:p w14:paraId="6AF9E955" w14:textId="77777777" w:rsidR="00691AA4" w:rsidRPr="00D162EF" w:rsidRDefault="00691AA4" w:rsidP="00691AA4">
      <w:pPr>
        <w:rPr>
          <w:ins w:id="436" w:author="Nicholas Didier" w:date="2013-11-24T18:57:00Z"/>
        </w:rPr>
      </w:pPr>
      <w:ins w:id="437" w:author="Nicholas Didier" w:date="2013-11-24T18:57:00Z">
        <w:r>
          <w:t xml:space="preserve">L’offre du centre est très complète et les attractions sont expliquées en anglais et néerlandais. Bien que certains espaces puissent être privatisés pour des occasions spéciales, l’aspect incentive avec les entreprises et salles de conférences ne fait pas partie de l’offre.. </w:t>
        </w:r>
      </w:ins>
    </w:p>
    <w:p w14:paraId="60523E5F" w14:textId="432CBD8C" w:rsidR="00457892" w:rsidRPr="001F701D" w:rsidRDefault="00691AA4" w:rsidP="00457892">
      <w:pPr>
        <w:rPr>
          <w:ins w:id="438" w:author="Nicholas Didier" w:date="2013-11-19T10:46:00Z"/>
          <w:lang w:val="fr-FR"/>
        </w:rPr>
      </w:pPr>
      <w:bookmarkStart w:id="439" w:name="_GoBack"/>
      <w:bookmarkEnd w:id="439"/>
      <w:ins w:id="440" w:author="Nicholas Didier" w:date="2013-11-24T18:57:00Z">
        <w:r>
          <w:rPr>
            <w:lang w:val="fr-FR"/>
          </w:rPr>
          <w:t xml:space="preserve">En France, </w:t>
        </w:r>
      </w:ins>
      <w:ins w:id="441" w:author="Nicholas Didier" w:date="2013-11-24T18:58:00Z">
        <w:r>
          <w:rPr>
            <w:lang w:val="fr-FR"/>
          </w:rPr>
          <w:t>l’existence</w:t>
        </w:r>
      </w:ins>
      <w:ins w:id="442" w:author="Nicholas Didier" w:date="2013-11-19T10:46:00Z">
        <w:r w:rsidR="00457892" w:rsidRPr="00D016F1">
          <w:rPr>
            <w:lang w:val="fr-FR"/>
          </w:rPr>
          <w:t xml:space="preserve"> des CCSTI </w:t>
        </w:r>
      </w:ins>
      <w:ins w:id="443" w:author="Nicholas Didier" w:date="2013-11-24T18:58:00Z">
        <w:r w:rsidRPr="00457892">
          <w:rPr>
            <w:lang w:val="fr-FR"/>
          </w:rPr>
          <w:t>(</w:t>
        </w:r>
        <w:r w:rsidRPr="00457892">
          <w:rPr>
            <w:rFonts w:ascii="Helvetica" w:hAnsi="Helvetica" w:cs="Helvetica"/>
            <w:sz w:val="26"/>
            <w:szCs w:val="26"/>
            <w:lang w:val="fr-FR"/>
          </w:rPr>
          <w:t xml:space="preserve">Centre de Culture Scientifique, Technique et </w:t>
        </w:r>
        <w:r w:rsidRPr="00E81508">
          <w:rPr>
            <w:rFonts w:ascii="Helvetica" w:hAnsi="Helvetica" w:cs="Helvetica"/>
            <w:sz w:val="26"/>
            <w:szCs w:val="26"/>
            <w:lang w:val="fr-FR"/>
          </w:rPr>
          <w:t>Industrielle</w:t>
        </w:r>
        <w:r w:rsidRPr="001D627E">
          <w:rPr>
            <w:lang w:val="fr-FR"/>
          </w:rPr>
          <w:t xml:space="preserve">) </w:t>
        </w:r>
      </w:ins>
      <w:ins w:id="444" w:author="Nicholas Didier" w:date="2013-11-19T10:46:00Z">
        <w:r w:rsidR="00457892" w:rsidRPr="00D016F1">
          <w:rPr>
            <w:lang w:val="fr-FR"/>
          </w:rPr>
          <w:t>s’inscrit dans la lign</w:t>
        </w:r>
        <w:r w:rsidR="00457892" w:rsidRPr="00D016F1">
          <w:rPr>
            <w:rFonts w:ascii="Arial" w:hAnsi="Arial" w:cs="Arial"/>
            <w:lang w:val="fr-FR"/>
          </w:rPr>
          <w:t>é</w:t>
        </w:r>
        <w:r w:rsidR="00457892" w:rsidRPr="00D016F1">
          <w:rPr>
            <w:lang w:val="fr-FR"/>
          </w:rPr>
          <w:t xml:space="preserve">e de la popularisation de la science, en commençant par les Musées d’Histoire Naturelle au premier CCSTI </w:t>
        </w:r>
        <w:r w:rsidR="00457892" w:rsidRPr="00D016F1">
          <w:rPr>
            <w:rFonts w:ascii="Arial" w:hAnsi="Arial" w:cs="Arial"/>
            <w:lang w:val="fr-FR"/>
          </w:rPr>
          <w:t>qui</w:t>
        </w:r>
        <w:r w:rsidR="00457892" w:rsidRPr="008C2559">
          <w:rPr>
            <w:lang w:val="fr-FR"/>
          </w:rPr>
          <w:t xml:space="preserve">  a ouvert ses portes </w:t>
        </w:r>
        <w:r w:rsidR="00457892" w:rsidRPr="008C2559">
          <w:rPr>
            <w:rFonts w:ascii="Arial" w:hAnsi="Arial" w:cs="Arial"/>
            <w:lang w:val="fr-FR"/>
          </w:rPr>
          <w:t>à</w:t>
        </w:r>
        <w:r w:rsidR="00457892" w:rsidRPr="008C2559">
          <w:rPr>
            <w:lang w:val="fr-FR"/>
          </w:rPr>
          <w:t xml:space="preserve"> Grenoble en 1979 et la Cit</w:t>
        </w:r>
        <w:r w:rsidR="00457892" w:rsidRPr="008C2559">
          <w:rPr>
            <w:rFonts w:ascii="Arial" w:hAnsi="Arial" w:cs="Arial"/>
            <w:lang w:val="fr-FR"/>
          </w:rPr>
          <w:t>é</w:t>
        </w:r>
        <w:r w:rsidR="00457892" w:rsidRPr="001F701D">
          <w:rPr>
            <w:lang w:val="fr-FR"/>
          </w:rPr>
          <w:t xml:space="preserve"> des Sciences et de l’Industrie de la Villette en 1986. </w:t>
        </w:r>
      </w:ins>
    </w:p>
    <w:p w14:paraId="4E2F995A" w14:textId="77777777" w:rsidR="00457892" w:rsidRPr="001F701D" w:rsidRDefault="00457892" w:rsidP="00457892">
      <w:pPr>
        <w:rPr>
          <w:ins w:id="445" w:author="Nicholas Didier" w:date="2013-11-19T10:46:00Z"/>
          <w:lang w:val="fr-FR"/>
        </w:rPr>
      </w:pPr>
      <w:ins w:id="446" w:author="Nicholas Didier" w:date="2013-11-19T10:46:00Z">
        <w:r w:rsidRPr="001F701D">
          <w:rPr>
            <w:lang w:val="fr-FR"/>
          </w:rPr>
          <w:lastRenderedPageBreak/>
          <w:t>L’objectif des CSSTI est de :</w:t>
        </w:r>
      </w:ins>
    </w:p>
    <w:p w14:paraId="131AFF8B" w14:textId="77777777" w:rsidR="00457892" w:rsidRPr="008C3492" w:rsidRDefault="00457892" w:rsidP="00457892">
      <w:pPr>
        <w:widowControl w:val="0"/>
        <w:numPr>
          <w:ilvl w:val="0"/>
          <w:numId w:val="17"/>
        </w:numPr>
        <w:tabs>
          <w:tab w:val="left" w:pos="0"/>
          <w:tab w:val="left" w:pos="220"/>
        </w:tabs>
        <w:autoSpaceDE w:val="0"/>
        <w:autoSpaceDN w:val="0"/>
        <w:adjustRightInd w:val="0"/>
        <w:spacing w:after="25"/>
        <w:jc w:val="left"/>
        <w:rPr>
          <w:ins w:id="447" w:author="Nicholas Didier" w:date="2013-11-19T10:46:00Z"/>
          <w:rFonts w:ascii="Helvetica" w:hAnsi="Helvetica" w:cs="Helvetica"/>
          <w:sz w:val="26"/>
          <w:szCs w:val="26"/>
          <w:lang w:val="fr-FR"/>
        </w:rPr>
      </w:pPr>
      <w:ins w:id="448" w:author="Nicholas Didier" w:date="2013-11-19T10:46:00Z">
        <w:r w:rsidRPr="008C3492">
          <w:rPr>
            <w:rFonts w:ascii="Helvetica" w:hAnsi="Helvetica" w:cs="Helvetica"/>
            <w:sz w:val="26"/>
            <w:szCs w:val="26"/>
            <w:lang w:val="fr-FR"/>
          </w:rPr>
          <w:t>Favoriser la réflexion individuelle et collective sur la place de la science et des techniques dans la société</w:t>
        </w:r>
      </w:ins>
    </w:p>
    <w:p w14:paraId="0DCA35EA" w14:textId="77777777" w:rsidR="00457892" w:rsidRPr="008C3492" w:rsidRDefault="00457892" w:rsidP="00457892">
      <w:pPr>
        <w:pStyle w:val="ListParagraph"/>
        <w:widowControl w:val="0"/>
        <w:numPr>
          <w:ilvl w:val="0"/>
          <w:numId w:val="15"/>
        </w:numPr>
        <w:tabs>
          <w:tab w:val="left" w:pos="220"/>
          <w:tab w:val="left" w:pos="720"/>
        </w:tabs>
        <w:autoSpaceDE w:val="0"/>
        <w:autoSpaceDN w:val="0"/>
        <w:adjustRightInd w:val="0"/>
        <w:spacing w:after="25"/>
        <w:jc w:val="left"/>
        <w:rPr>
          <w:ins w:id="449" w:author="Nicholas Didier" w:date="2013-11-19T10:46:00Z"/>
          <w:rFonts w:ascii="Helvetica" w:eastAsiaTheme="majorEastAsia" w:hAnsi="Helvetica" w:cs="Helvetica"/>
          <w:sz w:val="26"/>
          <w:szCs w:val="26"/>
          <w:lang w:val="fr-FR" w:bidi="en-US"/>
        </w:rPr>
      </w:pPr>
      <w:ins w:id="450" w:author="Nicholas Didier" w:date="2013-11-19T10:46:00Z">
        <w:r w:rsidRPr="008C3492">
          <w:rPr>
            <w:rFonts w:ascii="Helvetica" w:eastAsiaTheme="majorEastAsia" w:hAnsi="Helvetica" w:cs="Helvetica"/>
            <w:sz w:val="26"/>
            <w:szCs w:val="26"/>
            <w:lang w:val="fr-FR" w:bidi="en-US"/>
          </w:rPr>
          <w:t>Réaliser et promouvoir des actions de vulgarisation scientifique et technique.</w:t>
        </w:r>
      </w:ins>
    </w:p>
    <w:p w14:paraId="21831140" w14:textId="77777777" w:rsidR="00457892" w:rsidRPr="00457892" w:rsidRDefault="00457892" w:rsidP="00457892">
      <w:pPr>
        <w:pStyle w:val="ListParagraph"/>
        <w:numPr>
          <w:ilvl w:val="0"/>
          <w:numId w:val="16"/>
        </w:numPr>
        <w:spacing w:after="200"/>
        <w:rPr>
          <w:ins w:id="451" w:author="Nicholas Didier" w:date="2013-11-19T10:46:00Z"/>
          <w:rFonts w:asciiTheme="majorHAnsi" w:eastAsiaTheme="majorEastAsia" w:hAnsiTheme="majorHAnsi" w:cstheme="majorBidi"/>
          <w:lang w:val="fr-FR" w:bidi="en-US"/>
        </w:rPr>
      </w:pPr>
      <w:ins w:id="452" w:author="Nicholas Didier" w:date="2013-11-19T10:46:00Z">
        <w:r w:rsidRPr="008C3492">
          <w:rPr>
            <w:rFonts w:ascii="Helvetica" w:eastAsiaTheme="majorEastAsia" w:hAnsi="Helvetica" w:cs="Helvetica"/>
            <w:sz w:val="26"/>
            <w:szCs w:val="26"/>
            <w:lang w:val="fr-FR" w:bidi="en-US"/>
          </w:rPr>
          <w:t>Contribuer à conserver les patrimoines culturels scientifiques et techniques locaux</w:t>
        </w:r>
      </w:ins>
    </w:p>
    <w:p w14:paraId="3C39836A" w14:textId="77777777" w:rsidR="00457892" w:rsidRDefault="00457892" w:rsidP="00457892">
      <w:pPr>
        <w:rPr>
          <w:ins w:id="453" w:author="Nicholas Didier" w:date="2013-11-19T10:46:00Z"/>
          <w:lang w:val="fr-FR"/>
        </w:rPr>
      </w:pPr>
      <w:ins w:id="454" w:author="Nicholas Didier" w:date="2013-11-19T10:46:00Z">
        <w:r>
          <w:rPr>
            <w:lang w:val="fr-FR"/>
          </w:rPr>
          <w:t xml:space="preserve">De taille plutôt petite, un seul de ces CSSTI se trouve dans la zone de chalandise de Differdange :il s’agit du </w:t>
        </w:r>
        <w:r w:rsidRPr="00224ED1">
          <w:rPr>
            <w:lang w:val="fr-FR"/>
          </w:rPr>
          <w:t xml:space="preserve">CSSTI Acustica de la région Champagne-Ardenne de Reims </w:t>
        </w:r>
        <w:r>
          <w:rPr>
            <w:lang w:val="fr-FR"/>
          </w:rPr>
          <w:t>qui est</w:t>
        </w:r>
        <w:r w:rsidRPr="00224ED1">
          <w:rPr>
            <w:lang w:val="fr-FR"/>
          </w:rPr>
          <w:t xml:space="preserve"> </w:t>
        </w:r>
        <w:r w:rsidRPr="00224ED1">
          <w:rPr>
            <w:rFonts w:ascii="Arial" w:hAnsi="Arial" w:cs="Arial"/>
            <w:lang w:val="fr-FR"/>
          </w:rPr>
          <w:t>à</w:t>
        </w:r>
        <w:r w:rsidRPr="00224ED1">
          <w:rPr>
            <w:lang w:val="fr-FR"/>
          </w:rPr>
          <w:t xml:space="preserve"> un peu plus de 2 heures de trajet et 200 kilom</w:t>
        </w:r>
        <w:r w:rsidRPr="00224ED1">
          <w:rPr>
            <w:rFonts w:ascii="Arial" w:hAnsi="Arial" w:cs="Arial"/>
            <w:lang w:val="fr-FR"/>
          </w:rPr>
          <w:t>è</w:t>
        </w:r>
        <w:r w:rsidRPr="00224ED1">
          <w:rPr>
            <w:lang w:val="fr-FR"/>
          </w:rPr>
          <w:t>tres</w:t>
        </w:r>
        <w:r>
          <w:rPr>
            <w:lang w:val="fr-FR"/>
          </w:rPr>
          <w:t xml:space="preserve"> de distance. </w:t>
        </w:r>
      </w:ins>
    </w:p>
    <w:p w14:paraId="05735812" w14:textId="497A08DD" w:rsidR="00457892" w:rsidRPr="006D28A4" w:rsidRDefault="00457892" w:rsidP="00457892">
      <w:pPr>
        <w:rPr>
          <w:ins w:id="455" w:author="Nicholas Didier" w:date="2013-11-19T10:46:00Z"/>
          <w:lang w:val="fr-FR"/>
        </w:rPr>
      </w:pPr>
      <w:ins w:id="456" w:author="Nicholas Didier" w:date="2013-11-19T10:46:00Z">
        <w:r>
          <w:rPr>
            <w:lang w:val="fr-FR"/>
          </w:rPr>
          <w:t xml:space="preserve">Tout comme le Dynamikum </w:t>
        </w:r>
        <w:r>
          <w:rPr>
            <w:rFonts w:ascii="Arial" w:hAnsi="Arial" w:cs="Arial"/>
            <w:lang w:val="fr-FR"/>
          </w:rPr>
          <w:t>à</w:t>
        </w:r>
        <w:r>
          <w:rPr>
            <w:lang w:val="fr-FR"/>
          </w:rPr>
          <w:t xml:space="preserve"> Pirmasens, il est peu probable que les CSSTI vont avoir un impact </w:t>
        </w:r>
      </w:ins>
      <w:ins w:id="457" w:author="Nicholas Didier" w:date="2013-11-19T10:48:00Z">
        <w:r>
          <w:rPr>
            <w:lang w:val="fr-FR"/>
          </w:rPr>
          <w:t xml:space="preserve">négatif </w:t>
        </w:r>
      </w:ins>
      <w:ins w:id="458" w:author="Nicholas Didier" w:date="2013-11-19T10:46:00Z">
        <w:r>
          <w:rPr>
            <w:lang w:val="fr-FR"/>
          </w:rPr>
          <w:t>sur le succ</w:t>
        </w:r>
        <w:r>
          <w:rPr>
            <w:rFonts w:ascii="Arial" w:hAnsi="Arial" w:cs="Arial"/>
            <w:lang w:val="fr-FR"/>
          </w:rPr>
          <w:t>è</w:t>
        </w:r>
        <w:r>
          <w:rPr>
            <w:lang w:val="fr-FR"/>
          </w:rPr>
          <w:t xml:space="preserve">s commercial du Projet de Differdange. </w:t>
        </w:r>
      </w:ins>
    </w:p>
    <w:p w14:paraId="0C9810F5" w14:textId="77777777" w:rsidR="00457892" w:rsidRDefault="00457892" w:rsidP="00295855">
      <w:pPr>
        <w:rPr>
          <w:ins w:id="459" w:author="Nicholas Didier" w:date="2013-11-19T10:50:00Z"/>
        </w:rPr>
      </w:pPr>
    </w:p>
    <w:p w14:paraId="309A6AA6" w14:textId="5194AE8E" w:rsidR="00295855" w:rsidRDefault="005B7589" w:rsidP="00295855">
      <w:r>
        <w:t>Bien que d’autres attractions</w:t>
      </w:r>
      <w:r w:rsidR="004E6314">
        <w:t xml:space="preserve"> au Luxembourg, comme par exemple le Château de Vianden, les Casemates ou encore les Musées de la Ville de Luxembourg</w:t>
      </w:r>
      <w:r>
        <w:t xml:space="preserve"> puissent représenter une concurrence, dans le cas du tourisme </w:t>
      </w:r>
      <w:r w:rsidR="003B0303">
        <w:t xml:space="preserve">de </w:t>
      </w:r>
      <w:r>
        <w:t>jour, la concu</w:t>
      </w:r>
      <w:r w:rsidR="004E6314">
        <w:t>rrence est tout de même moindre.</w:t>
      </w:r>
      <w:r>
        <w:t xml:space="preserve"> </w:t>
      </w:r>
      <w:r w:rsidR="009E59D3">
        <w:t xml:space="preserve">Nous avons ici des concurrents de substitution, ils n’ont </w:t>
      </w:r>
      <w:r w:rsidR="003B0303">
        <w:t>aucune analogie avec</w:t>
      </w:r>
      <w:r w:rsidR="009E59D3">
        <w:t xml:space="preserve"> le Science Center qui se diffère clairement des autres attractions, mais peuvent tout de même concurrencer sur le marché touristique.</w:t>
      </w:r>
      <w:r w:rsidR="004E6314">
        <w:t xml:space="preserve"> Les motivations d</w:t>
      </w:r>
      <w:r>
        <w:t>es visiteurs sont influencés par de nombreux facteurs (météo, budget, envie, etc.)</w:t>
      </w:r>
      <w:r w:rsidR="004E6314">
        <w:t>, ils peuvent facilement changer d’avis et même faire plusieurs attractions dans une journée</w:t>
      </w:r>
      <w:sdt>
        <w:sdtPr>
          <w:id w:val="1376498456"/>
          <w:citation/>
        </w:sdtPr>
        <w:sdtContent>
          <w:r w:rsidR="004E6314">
            <w:fldChar w:fldCharType="begin"/>
          </w:r>
          <w:r w:rsidR="004E6314">
            <w:instrText xml:space="preserve"> CITATION Gno97 \l 5132 </w:instrText>
          </w:r>
          <w:r w:rsidR="004E6314">
            <w:fldChar w:fldCharType="separate"/>
          </w:r>
          <w:r w:rsidR="00A139AC">
            <w:rPr>
              <w:noProof/>
            </w:rPr>
            <w:t xml:space="preserve"> (Gnoth, 1997)</w:t>
          </w:r>
          <w:r w:rsidR="004E6314">
            <w:fldChar w:fldCharType="end"/>
          </w:r>
        </w:sdtContent>
      </w:sdt>
      <w:r>
        <w:t>.</w:t>
      </w:r>
      <w:r w:rsidR="00640DE2">
        <w:t xml:space="preserve"> </w:t>
      </w:r>
      <w:r w:rsidR="004E6314">
        <w:t>L</w:t>
      </w:r>
      <w:r w:rsidR="00640DE2">
        <w:t xml:space="preserve">es autres attractions de loisir peuvent </w:t>
      </w:r>
      <w:r w:rsidR="00C14A30">
        <w:t>autant</w:t>
      </w:r>
      <w:r w:rsidR="00640DE2">
        <w:t xml:space="preserve"> être un plus et créer une zone touristique intéressante</w:t>
      </w:r>
      <w:r w:rsidR="00AB4C11">
        <w:t xml:space="preserve"> </w:t>
      </w:r>
      <w:sdt>
        <w:sdtPr>
          <w:id w:val="-354817732"/>
          <w:citation/>
        </w:sdtPr>
        <w:sdtContent>
          <w:r w:rsidR="00AB4C11">
            <w:fldChar w:fldCharType="begin"/>
          </w:r>
          <w:r w:rsidR="00AB4C11">
            <w:instrText xml:space="preserve">CITATION Sta95 \l 5132 </w:instrText>
          </w:r>
          <w:r w:rsidR="00AB4C11">
            <w:fldChar w:fldCharType="separate"/>
          </w:r>
          <w:r w:rsidR="00A139AC">
            <w:rPr>
              <w:noProof/>
            </w:rPr>
            <w:t>(Stafford, 1995)</w:t>
          </w:r>
          <w:r w:rsidR="00AB4C11">
            <w:fldChar w:fldCharType="end"/>
          </w:r>
        </w:sdtContent>
      </w:sdt>
      <w:r w:rsidR="00640DE2">
        <w:t>. Si nous prenons l’exemple de l’attraction du Parc Merveilleux à Bettembourg</w:t>
      </w:r>
      <w:r w:rsidR="007F7ABE">
        <w:t xml:space="preserve"> au Sud du Luxembourg</w:t>
      </w:r>
      <w:r w:rsidR="00640DE2">
        <w:t xml:space="preserve">, le Science Center est plus susceptible d’attirer les visiteurs par mauvais temps </w:t>
      </w:r>
      <w:r w:rsidR="003B0303">
        <w:t xml:space="preserve">que </w:t>
      </w:r>
      <w:r w:rsidR="00640DE2">
        <w:t xml:space="preserve">le Parc Merveilleux. Le Projet de Differdange viendra donc compléter </w:t>
      </w:r>
      <w:r w:rsidR="003B0303">
        <w:t>de fa</w:t>
      </w:r>
      <w:r w:rsidR="003B0303">
        <w:rPr>
          <w:rFonts w:ascii="Arial" w:hAnsi="Arial"/>
        </w:rPr>
        <w:t>ç</w:t>
      </w:r>
      <w:r w:rsidR="003B0303">
        <w:t xml:space="preserve">on optimale </w:t>
      </w:r>
      <w:r w:rsidR="00640DE2">
        <w:t>l’offre existante dans la région des Terres Rouges</w:t>
      </w:r>
      <w:r w:rsidR="006C402B">
        <w:t xml:space="preserve"> et sur une plus grande échelle du pays</w:t>
      </w:r>
      <w:r w:rsidR="003B0303">
        <w:t xml:space="preserve"> tout entier.</w:t>
      </w:r>
    </w:p>
    <w:p w14:paraId="2EFA1E2C" w14:textId="33C5561B" w:rsidR="005B7589" w:rsidRDefault="005B7589" w:rsidP="005B7589">
      <w:r>
        <w:lastRenderedPageBreak/>
        <w:t>Le Luxembourg Science Center se diff</w:t>
      </w:r>
      <w:r w:rsidR="005D6418">
        <w:rPr>
          <w:rFonts w:ascii="Arial" w:hAnsi="Arial"/>
        </w:rPr>
        <w:t>é</w:t>
      </w:r>
      <w:r>
        <w:t>re</w:t>
      </w:r>
      <w:r w:rsidR="005D6418">
        <w:t>ncie</w:t>
      </w:r>
      <w:r>
        <w:t xml:space="preserve"> également par </w:t>
      </w:r>
      <w:r w:rsidR="005D6418">
        <w:t>son exception</w:t>
      </w:r>
      <w:ins w:id="460" w:author="Nicholas Didier" w:date="2013-11-19T11:32:00Z">
        <w:r w:rsidR="008C2559">
          <w:t>n</w:t>
        </w:r>
      </w:ins>
      <w:r w:rsidR="005D6418">
        <w:t xml:space="preserve">alisme bien </w:t>
      </w:r>
      <w:r>
        <w:t xml:space="preserve">particulier, qui </w:t>
      </w:r>
      <w:r w:rsidR="005D6418">
        <w:t>repr</w:t>
      </w:r>
      <w:r w:rsidR="005D6418">
        <w:rPr>
          <w:rFonts w:ascii="Arial" w:hAnsi="Arial"/>
        </w:rPr>
        <w:t>é</w:t>
      </w:r>
      <w:r w:rsidR="005D6418">
        <w:t>sente l’</w:t>
      </w:r>
      <w:r>
        <w:t xml:space="preserve">âme </w:t>
      </w:r>
      <w:r w:rsidR="005D6418">
        <w:t>du Projet : le patrimoine industriel, t</w:t>
      </w:r>
      <w:r w:rsidR="005D6418">
        <w:rPr>
          <w:rFonts w:ascii="Arial" w:hAnsi="Arial"/>
        </w:rPr>
        <w:t>é</w:t>
      </w:r>
      <w:r w:rsidR="005D6418">
        <w:t>moin du pass</w:t>
      </w:r>
      <w:r w:rsidR="005D6418">
        <w:rPr>
          <w:rFonts w:ascii="Arial" w:hAnsi="Arial"/>
        </w:rPr>
        <w:t>é</w:t>
      </w:r>
      <w:r w:rsidR="005D6418">
        <w:t xml:space="preserve">, et avant tout </w:t>
      </w:r>
      <w:r>
        <w:t>la « Groussgasmaschinn »</w:t>
      </w:r>
      <w:r w:rsidR="00164FC8">
        <w:t xml:space="preserve"> et le site unique </w:t>
      </w:r>
      <w:r w:rsidR="005D6418">
        <w:t xml:space="preserve">qu’est l’architecture de </w:t>
      </w:r>
      <w:r w:rsidR="00164FC8">
        <w:t xml:space="preserve">la centrale </w:t>
      </w:r>
      <w:r w:rsidR="005D6418">
        <w:rPr>
          <w:rFonts w:ascii="Arial" w:hAnsi="Arial"/>
        </w:rPr>
        <w:t>é</w:t>
      </w:r>
      <w:r w:rsidR="005D6418">
        <w:t>lectrique</w:t>
      </w:r>
      <w:r w:rsidR="00164FC8">
        <w:t xml:space="preserve">. </w:t>
      </w:r>
      <w:r w:rsidR="005D6418">
        <w:t>Liant ainsi notre patrimoine industriel avec les pr</w:t>
      </w:r>
      <w:r w:rsidR="005D6418">
        <w:rPr>
          <w:rFonts w:ascii="Arial" w:hAnsi="Arial"/>
        </w:rPr>
        <w:t>é</w:t>
      </w:r>
      <w:r w:rsidR="005D6418">
        <w:t>sentations et exp</w:t>
      </w:r>
      <w:r w:rsidR="005D6418">
        <w:rPr>
          <w:rFonts w:ascii="Arial" w:hAnsi="Arial"/>
        </w:rPr>
        <w:t>é</w:t>
      </w:r>
      <w:r w:rsidR="005D6418">
        <w:t>rimentations des technologies du futur, recherch</w:t>
      </w:r>
      <w:r w:rsidR="005D6418">
        <w:rPr>
          <w:rFonts w:ascii="Arial" w:hAnsi="Arial"/>
        </w:rPr>
        <w:t xml:space="preserve">ées par le grand public crée une attraction qui cherche son égal. Il s’en suit que les visiteurs potentiels qui recherchent l’événementiel des science centers se trouveront attirés par le produit plus complet offert à Differdange, même s’il existe un autre centre plus proche </w:t>
      </w:r>
      <w:ins w:id="461" w:author="Nicholas Didier" w:date="2013-11-19T11:33:00Z">
        <w:r w:rsidR="008C2559">
          <w:rPr>
            <w:rFonts w:ascii="Arial" w:hAnsi="Arial"/>
          </w:rPr>
          <w:t xml:space="preserve">et </w:t>
        </w:r>
        <w:r w:rsidR="008C2559">
          <w:rPr>
            <w:rFonts w:ascii="Arial" w:hAnsi="Arial" w:cs="Arial"/>
          </w:rPr>
          <w:t>à</w:t>
        </w:r>
      </w:ins>
      <w:r w:rsidR="005D6418">
        <w:rPr>
          <w:rFonts w:ascii="Arial" w:hAnsi="Arial"/>
        </w:rPr>
        <w:t xml:space="preserve"> equi-distance. </w:t>
      </w:r>
      <w:r w:rsidR="005D6418">
        <w:t>P</w:t>
      </w:r>
      <w:r>
        <w:t>ar c</w:t>
      </w:r>
      <w:r w:rsidR="00164FC8">
        <w:t>e</w:t>
      </w:r>
      <w:r w:rsidR="00386579">
        <w:t xml:space="preserve">t </w:t>
      </w:r>
      <w:r w:rsidR="00386579">
        <w:rPr>
          <w:rFonts w:ascii="Arial" w:hAnsi="Arial"/>
        </w:rPr>
        <w:t>élément de taille,</w:t>
      </w:r>
      <w:r w:rsidR="00164FC8">
        <w:t xml:space="preserve"> </w:t>
      </w:r>
      <w:r w:rsidR="00386579">
        <w:t xml:space="preserve">Differdange ne </w:t>
      </w:r>
      <w:r w:rsidR="00164FC8">
        <w:t>se différencie non seulement de Te</w:t>
      </w:r>
      <w:r>
        <w:t>c</w:t>
      </w:r>
      <w:r w:rsidR="00164FC8">
        <w:t>h</w:t>
      </w:r>
      <w:r>
        <w:t xml:space="preserve">nopolis, mais </w:t>
      </w:r>
      <w:r w:rsidR="00386579">
        <w:t xml:space="preserve">de tous les </w:t>
      </w:r>
      <w:r>
        <w:t>autres Science Centers</w:t>
      </w:r>
      <w:r w:rsidR="00164FC8">
        <w:t xml:space="preserve"> européens</w:t>
      </w:r>
      <w:r w:rsidR="00640DE2">
        <w:t>.</w:t>
      </w:r>
    </w:p>
    <w:p w14:paraId="4C645CD8" w14:textId="348521C7" w:rsidR="00E47B50" w:rsidRDefault="005B66D3" w:rsidP="00E47B50">
      <w:r>
        <w:t xml:space="preserve">Sur le thème de la sidérurgie et de l’industrie, il faut également noter la Völklinger Hütte, qui se trouve </w:t>
      </w:r>
      <w:r w:rsidR="00386579">
        <w:rPr>
          <w:rFonts w:ascii="Arial" w:hAnsi="Arial"/>
        </w:rPr>
        <w:t>à</w:t>
      </w:r>
      <w:r w:rsidR="00386579">
        <w:t xml:space="preserve"> </w:t>
      </w:r>
      <w:r>
        <w:t xml:space="preserve">deux pas de l’usine Saarstahl AG, encore </w:t>
      </w:r>
      <w:r w:rsidR="00386579">
        <w:t>en activit</w:t>
      </w:r>
      <w:r w:rsidR="00386579">
        <w:rPr>
          <w:rFonts w:ascii="Arial" w:hAnsi="Arial"/>
        </w:rPr>
        <w:t>é</w:t>
      </w:r>
      <w:r>
        <w:t xml:space="preserve">, à Völklingen </w:t>
      </w:r>
      <w:r w:rsidR="00386579">
        <w:t xml:space="preserve">dans la </w:t>
      </w:r>
      <w:r>
        <w:t>Sarre</w:t>
      </w:r>
      <w:r w:rsidR="0058348D">
        <w:t xml:space="preserve"> et par </w:t>
      </w:r>
      <w:r w:rsidR="00386579">
        <w:t>conséquent situ</w:t>
      </w:r>
      <w:r w:rsidR="00386579">
        <w:rPr>
          <w:rFonts w:ascii="Arial" w:hAnsi="Arial"/>
        </w:rPr>
        <w:t>é</w:t>
      </w:r>
      <w:r w:rsidR="00386579">
        <w:t xml:space="preserve">e </w:t>
      </w:r>
      <w:r w:rsidR="0058348D">
        <w:t xml:space="preserve">dans la zone de chalandise </w:t>
      </w:r>
      <w:r w:rsidR="00386579">
        <w:t xml:space="preserve">de notre </w:t>
      </w:r>
      <w:r w:rsidR="0058348D">
        <w:t>Projet</w:t>
      </w:r>
      <w:r w:rsidR="00386579">
        <w:t>.</w:t>
      </w:r>
      <w:r>
        <w:t xml:space="preserve"> Le </w:t>
      </w:r>
      <w:r w:rsidR="0058348D">
        <w:t>s</w:t>
      </w:r>
      <w:r>
        <w:t>ite est classé Patrimoine Culturel Mondial</w:t>
      </w:r>
      <w:r w:rsidR="0058348D">
        <w:t xml:space="preserve"> et représente </w:t>
      </w:r>
      <w:r w:rsidR="0058348D" w:rsidRPr="0058348D">
        <w:t>pour les visiteurs internationaux</w:t>
      </w:r>
      <w:r w:rsidR="0058348D">
        <w:t xml:space="preserve"> </w:t>
      </w:r>
      <w:r w:rsidR="0058348D" w:rsidRPr="0058348D">
        <w:t>le monument industriel le plus apprécié d'Allemagne. D'après un sondage réalisé en 2012 par la Centrale allemande du tourisme, il occupe la 43e place du top 100 des sites touristiques d'Allemagne</w:t>
      </w:r>
      <w:r>
        <w:t xml:space="preserve">. </w:t>
      </w:r>
      <w:r w:rsidR="00E47B50">
        <w:t xml:space="preserve">Ce passé industriel a amené l’idée du « Ferrodrom® », </w:t>
      </w:r>
      <w:r w:rsidR="00386579">
        <w:t>« </w:t>
      </w:r>
      <w:r w:rsidR="00E47B50">
        <w:t>le premier Centre culturel de la région SaarLorLux, autour des éléments : feu, eau, terre, air, ainsi que le fer et l’acier</w:t>
      </w:r>
      <w:r w:rsidR="00386579">
        <w:t> »</w:t>
      </w:r>
      <w:r w:rsidR="00E47B50">
        <w:t xml:space="preserve">, </w:t>
      </w:r>
      <w:r w:rsidR="00C14A30">
        <w:t xml:space="preserve">en plus le </w:t>
      </w:r>
      <w:r w:rsidR="00E47B50">
        <w:t xml:space="preserve">« Genius I. La Mission : découvrir, rechercher, inventer », le Laboratoire des idées et l’exposition « Ton cerveau : penser. agir. ressentir », </w:t>
      </w:r>
      <w:r w:rsidR="00C14A30">
        <w:t>constituent</w:t>
      </w:r>
      <w:r w:rsidR="00E47B50">
        <w:t xml:space="preserve"> le Centre scientifique au sein de la Völklinger Hütte. </w:t>
      </w:r>
      <w:r w:rsidR="00C14A30">
        <w:t>Le</w:t>
      </w:r>
      <w:r w:rsidR="00E47B50">
        <w:t xml:space="preserve"> petit centre de la science n’occupe </w:t>
      </w:r>
      <w:r w:rsidR="00C14A30">
        <w:t xml:space="preserve">tout de même </w:t>
      </w:r>
      <w:r w:rsidR="00E47B50">
        <w:t xml:space="preserve">qu’une place marginale dans l’offre </w:t>
      </w:r>
      <w:r w:rsidR="00386579">
        <w:t xml:space="preserve">principale </w:t>
      </w:r>
      <w:r w:rsidR="00E47B50">
        <w:t>du site</w:t>
      </w:r>
      <w:r w:rsidR="00386579">
        <w:t xml:space="preserve"> comme cadre pour des </w:t>
      </w:r>
      <w:r>
        <w:t xml:space="preserve">expositions d’art. Le contemporain y </w:t>
      </w:r>
      <w:r w:rsidR="00E47B50">
        <w:t>a pris une place prépondérante et l</w:t>
      </w:r>
      <w:r>
        <w:t>a Völklinger Hütte e</w:t>
      </w:r>
      <w:r w:rsidR="0058348D">
        <w:t xml:space="preserve">st devenue, depuis </w:t>
      </w:r>
      <w:r>
        <w:t>une plate-forme d’art urbain.</w:t>
      </w:r>
      <w:r w:rsidR="00386579">
        <w:t xml:space="preserve"> Comme l’a remarqu</w:t>
      </w:r>
      <w:r w:rsidR="00386579">
        <w:rPr>
          <w:rFonts w:ascii="Arial" w:hAnsi="Arial"/>
        </w:rPr>
        <w:t>é</w:t>
      </w:r>
      <w:r w:rsidR="00386579">
        <w:t xml:space="preserve"> un dirigeant du Landesdenkmalschutz des Saarlandes, en visite </w:t>
      </w:r>
      <w:r w:rsidR="00386579">
        <w:rPr>
          <w:rFonts w:ascii="Arial" w:hAnsi="Arial"/>
        </w:rPr>
        <w:t>à</w:t>
      </w:r>
      <w:r w:rsidR="00386579">
        <w:t xml:space="preserve"> Differdange : « Bei Ihnen ist das Objekt das Subjekt : Bei uns ist das Objekt halt nur noch eine Kulisse »</w:t>
      </w:r>
    </w:p>
    <w:p w14:paraId="5A9B1095" w14:textId="77777777" w:rsidR="007C1DE1" w:rsidRDefault="0058348D" w:rsidP="00E47B50">
      <w:r>
        <w:t xml:space="preserve">Nous avons ici une autre façon de revaloriser le patrimoine industriel qui se différencie encore du Projet du Science Center. Toutefois si la Völklinger Hütte peut représenter une concurrence sur le thème de la sidérurgie, les deux projets se distinguent par le choix de la mise en valeur du patrimoine. Le Science Center </w:t>
      </w:r>
      <w:r>
        <w:lastRenderedPageBreak/>
        <w:t xml:space="preserve">pourrait venir </w:t>
      </w:r>
      <w:r w:rsidR="00C14A30">
        <w:t xml:space="preserve">compléter, comme pour les autres attractions touristiques, </w:t>
      </w:r>
      <w:r>
        <w:t>l’offre de région et attirer les touristes passionnés par l’industrie lourde de la région.</w:t>
      </w:r>
      <w:r w:rsidR="007C1DE1">
        <w:t xml:space="preserve"> </w:t>
      </w:r>
    </w:p>
    <w:p w14:paraId="414AA2A9" w14:textId="6FA8C0F1" w:rsidR="005B66D3" w:rsidRDefault="007C1DE1" w:rsidP="00E47B50">
      <w:r>
        <w:t>Dans cet ordre d’idée le patrimoine conservé de Völklingen possède une certaine précarité intrins</w:t>
      </w:r>
      <w:r w:rsidR="00E63C95">
        <w:t>èque et onéreuse (</w:t>
      </w:r>
      <w:r>
        <w:t>hauts-</w:t>
      </w:r>
      <w:ins w:id="462" w:author="Nicholas Didier" w:date="2013-11-19T11:34:00Z">
        <w:r w:rsidR="008C2559" w:rsidRPr="008C2559">
          <w:t>f</w:t>
        </w:r>
        <w:r w:rsidR="008C2559" w:rsidRPr="008C3492">
          <w:t>ourneaux</w:t>
        </w:r>
      </w:ins>
      <w:r w:rsidRPr="008C2559">
        <w:t>,</w:t>
      </w:r>
      <w:r>
        <w:t xml:space="preserve"> cowpers etc) alors que Differdange </w:t>
      </w:r>
      <w:r w:rsidR="00E63C95">
        <w:t>est basé sur des équipements lourds restaurés pour mieux résister au temps.</w:t>
      </w:r>
    </w:p>
    <w:p w14:paraId="674EFF37" w14:textId="0ED70421" w:rsidR="00C14A30" w:rsidRPr="003956AD" w:rsidRDefault="00C14A30" w:rsidP="00E47B50">
      <w:r>
        <w:t>À l’heure actuelle il n’y a pas d’autre projet un cours pour un Science Center dans la Région selon nos observations</w:t>
      </w:r>
      <w:ins w:id="463" w:author="Jean Calmes" w:date="2013-11-10T22:59:00Z">
        <w:r w:rsidR="007E4DF1">
          <w:t xml:space="preserve"> et</w:t>
        </w:r>
      </w:ins>
      <w:r>
        <w:t xml:space="preserve"> recherches. </w:t>
      </w:r>
    </w:p>
    <w:p w14:paraId="5CA1C84E" w14:textId="77777777" w:rsidR="008D568E" w:rsidRDefault="00A139AC" w:rsidP="008D568E">
      <w:pPr>
        <w:pStyle w:val="Heading2"/>
      </w:pPr>
      <w:bookmarkStart w:id="464" w:name="_Toc245615667"/>
      <w:r>
        <w:t>4</w:t>
      </w:r>
      <w:r w:rsidR="00726B21">
        <w:t>.</w:t>
      </w:r>
      <w:r w:rsidR="00ED0650">
        <w:t>3</w:t>
      </w:r>
      <w:r w:rsidR="008D568E">
        <w:t xml:space="preserve">. </w:t>
      </w:r>
      <w:r w:rsidR="006F7BDC">
        <w:t>Données démographiques</w:t>
      </w:r>
      <w:r w:rsidR="00BA57C6">
        <w:t xml:space="preserve"> et caractéristiques</w:t>
      </w:r>
      <w:bookmarkEnd w:id="464"/>
    </w:p>
    <w:p w14:paraId="458E44AF" w14:textId="77777777" w:rsidR="00640DE2" w:rsidRDefault="00640DE2" w:rsidP="00A002A3">
      <w:r>
        <w:t xml:space="preserve">En analysant la zone de chalandise </w:t>
      </w:r>
      <w:r w:rsidR="001A78D6">
        <w:t>(T</w:t>
      </w:r>
      <w:r>
        <w:t>ableau 2</w:t>
      </w:r>
      <w:r w:rsidR="001A78D6">
        <w:t>)</w:t>
      </w:r>
      <w:r>
        <w:t xml:space="preserve"> autour de Differdange, nous constatons que cette zone regroupe une partie des Pays-Bas, la Grande Région, une partie de Champagne Ardennes, de l’Alsace et de la Rhénanie-du-Nord </w:t>
      </w:r>
    </w:p>
    <w:p w14:paraId="7DEDBA13" w14:textId="753B57D5" w:rsidR="00A002A3" w:rsidRDefault="001A78D6" w:rsidP="00A002A3">
      <w:r>
        <w:t>Nous</w:t>
      </w:r>
      <w:r w:rsidR="00A002A3">
        <w:t xml:space="preserve"> </w:t>
      </w:r>
      <w:r>
        <w:t>considérons</w:t>
      </w:r>
      <w:r w:rsidR="00A002A3">
        <w:t xml:space="preserve"> la Grande Région comme zone </w:t>
      </w:r>
      <w:r>
        <w:t>regroupant une clientèle potentielle pour le P</w:t>
      </w:r>
      <w:r w:rsidR="00A002A3">
        <w:t xml:space="preserve">rojet touristique du Luxembourg Science Center à Differdange. Le Luxembourg, au centre des trois pays peut espérer attirer des visiteurs des différentes régions qui constituent la Grande Région. Même si les extrémités sont peut-être trop éloignées en termes de kilomètres parcourus, nous pouvons néanmoins retenir la majorité de la Grande Région surtout les grands bassins comme Namur, Liège, Bruxelles (partie francophone), Metz, Nancy, </w:t>
      </w:r>
      <w:r w:rsidR="00517282">
        <w:t xml:space="preserve">Reims, Strasbourg, </w:t>
      </w:r>
      <w:r w:rsidR="00A002A3">
        <w:t>Trèves, Mayence, etc. qui restent dans un temps 2 heures 30 minutes de déplacement en voiture. De plus nous pouvons également prendre en considération une partie de la région Champagne-Ardenne et même une partie de la région de l’Alsace tout comme une partie de l</w:t>
      </w:r>
      <w:r w:rsidR="00A002A3" w:rsidRPr="00C40D6D">
        <w:t xml:space="preserve">a Rhénanie-du-Nord </w:t>
      </w:r>
      <w:r w:rsidR="00A002A3">
        <w:t>–</w:t>
      </w:r>
      <w:r w:rsidR="00A002A3" w:rsidRPr="00C40D6D">
        <w:t xml:space="preserve"> Westphalie</w:t>
      </w:r>
      <w:r>
        <w:t xml:space="preserve"> et des Pays-Bas</w:t>
      </w:r>
      <w:r w:rsidR="00A002A3">
        <w:t>, qui restent en partie dans un rayon accessible.</w:t>
      </w:r>
    </w:p>
    <w:p w14:paraId="24085634" w14:textId="77777777" w:rsidR="008D568E" w:rsidRDefault="008D568E" w:rsidP="008D568E">
      <w:r>
        <w:t xml:space="preserve">La Grande Région </w:t>
      </w:r>
      <w:r w:rsidR="00DB35CB">
        <w:t xml:space="preserve">avec la Sarre, la </w:t>
      </w:r>
      <w:r>
        <w:t>Rhéna</w:t>
      </w:r>
      <w:r w:rsidR="00DB35CB">
        <w:t>nie</w:t>
      </w:r>
      <w:r w:rsidR="00C40D6D">
        <w:t>-Palatinat</w:t>
      </w:r>
      <w:r w:rsidR="00DB35CB">
        <w:t>, le Luxembourg et la Wallonie</w:t>
      </w:r>
      <w:r>
        <w:t>,</w:t>
      </w:r>
      <w:r w:rsidR="00DB35CB">
        <w:t xml:space="preserve"> est</w:t>
      </w:r>
      <w:r>
        <w:t xml:space="preserve"> située entre Rhin, Moselle, Sarre et Meuse, a</w:t>
      </w:r>
      <w:r w:rsidR="00DB35CB">
        <w:t>vec</w:t>
      </w:r>
      <w:r>
        <w:t xml:space="preserve"> une s</w:t>
      </w:r>
      <w:r w:rsidR="00DB35CB">
        <w:t>uperficie totale de 65.401 k</w:t>
      </w:r>
      <w:r>
        <w:t>m².</w:t>
      </w:r>
      <w:r w:rsidR="00706347">
        <w:t xml:space="preserve"> </w:t>
      </w:r>
      <w:r>
        <w:t>Sa population compte 11,2 millions d’habitants</w:t>
      </w:r>
      <w:r w:rsidR="00BA57C6">
        <w:t xml:space="preserve"> en 2012</w:t>
      </w:r>
      <w:r>
        <w:t>, ce qui représente 3% de la population totale de l’Europe des 15 et contribue dans la même proportion au PIB communautaire.</w:t>
      </w:r>
    </w:p>
    <w:p w14:paraId="6EDFC08F" w14:textId="2D656405" w:rsidR="008D568E" w:rsidRDefault="008D568E" w:rsidP="00BA57C6">
      <w:r>
        <w:lastRenderedPageBreak/>
        <w:t>Partagée entre culture latine et germanique, la Grande Région est aussi située au centre de l’axe ferroviaire du développement européen et présente un réseau urbain, rural (Ardennes-Eifel) et industriel, source de relations économiques et cult</w:t>
      </w:r>
      <w:r w:rsidR="00BA57C6">
        <w:t xml:space="preserve">urelles riches et permanentes. </w:t>
      </w:r>
      <w:r>
        <w:t xml:space="preserve">Elle est concrétisée par des flux importants de travailleurs et de consommateurs transfrontaliers. On compte dans l’ensemble un mouvement </w:t>
      </w:r>
      <w:ins w:id="465" w:author="Jean Calmes" w:date="2013-11-10T23:01:00Z">
        <w:r w:rsidR="007E4DF1">
          <w:t xml:space="preserve">journalier </w:t>
        </w:r>
      </w:ins>
      <w:r>
        <w:t xml:space="preserve">d’environ </w:t>
      </w:r>
      <w:r w:rsidR="001A78D6">
        <w:t>160</w:t>
      </w:r>
      <w:r>
        <w:t xml:space="preserve">.000 </w:t>
      </w:r>
      <w:r w:rsidR="00386579">
        <w:t>trans</w:t>
      </w:r>
      <w:r w:rsidR="001E4306">
        <w:t>-</w:t>
      </w:r>
      <w:r w:rsidR="00386579">
        <w:t xml:space="preserve">frontaliers </w:t>
      </w:r>
      <w:r>
        <w:t>vers le Luxembourg.</w:t>
      </w:r>
    </w:p>
    <w:p w14:paraId="18EB2C95" w14:textId="77777777" w:rsidR="008D568E" w:rsidRPr="00E47B50" w:rsidRDefault="00E47B50" w:rsidP="00E47B50">
      <w:pPr>
        <w:rPr>
          <w:i/>
        </w:rPr>
      </w:pPr>
      <w:r>
        <w:rPr>
          <w:noProof/>
          <w:lang w:val="en-US"/>
        </w:rPr>
        <w:drawing>
          <wp:anchor distT="0" distB="0" distL="114300" distR="114300" simplePos="0" relativeHeight="251669504" behindDoc="0" locked="0" layoutInCell="1" allowOverlap="1" wp14:anchorId="4B443314" wp14:editId="12685E29">
            <wp:simplePos x="2533650" y="2628900"/>
            <wp:positionH relativeFrom="margin">
              <wp:align>right</wp:align>
            </wp:positionH>
            <wp:positionV relativeFrom="margin">
              <wp:align>top</wp:align>
            </wp:positionV>
            <wp:extent cx="2687320" cy="2324100"/>
            <wp:effectExtent l="0" t="0" r="0" b="0"/>
            <wp:wrapSquare wrapText="bothSides"/>
            <wp:docPr id="3" name="Image 3" descr="http://www.moselkommission.org/uplBilder/d38d1ba62d8c19ac1a270bffef3706b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selkommission.org/uplBilder/d38d1ba62d8c19ac1a270bffef3706b7.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15330" b="356"/>
                    <a:stretch/>
                  </pic:blipFill>
                  <pic:spPr bwMode="auto">
                    <a:xfrm>
                      <a:off x="0" y="0"/>
                      <a:ext cx="2687897"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568E">
        <w:t xml:space="preserve">La localisation de la Région et ses dimensions, plus de 400 km d’ouest en est, de 350 km du nord au sud, en font surtout un espace de contact, associant des logiques différentes. Partie intégrante de la dorsale européenne par le nord de la Wallonie et la vallée du Rhin, elle apparaît fortement structurée par cette périphérie, où se concentrent de nombreuses grandes villes, les plus fortes densités d’hommes, de réseaux et de flux. </w:t>
      </w:r>
      <w:r w:rsidR="00DB35CB" w:rsidRPr="00DB35CB">
        <w:rPr>
          <w:i/>
        </w:rPr>
        <w:t xml:space="preserve">(Source : </w:t>
      </w:r>
      <w:hyperlink r:id="rId21" w:history="1">
        <w:r w:rsidR="009D2444" w:rsidRPr="00790940">
          <w:rPr>
            <w:rStyle w:val="Hyperlink"/>
            <w:i/>
          </w:rPr>
          <w:t>www.granderegion.net</w:t>
        </w:r>
      </w:hyperlink>
      <w:r w:rsidR="00DB35CB" w:rsidRPr="00DB35CB">
        <w:rPr>
          <w:i/>
        </w:rPr>
        <w:t>)</w:t>
      </w:r>
      <w:r>
        <w:rPr>
          <w:i/>
        </w:rPr>
        <w:t>.</w:t>
      </w:r>
    </w:p>
    <w:p w14:paraId="111A02B5" w14:textId="11A634E6" w:rsidR="00AE316A" w:rsidRDefault="00006B0B" w:rsidP="00AE316A">
      <w:r>
        <w:t xml:space="preserve">La population </w:t>
      </w:r>
      <w:r w:rsidR="00BA57C6">
        <w:t>détaillée de la Grande Région se divise comme suit</w:t>
      </w:r>
      <w:r w:rsidR="00E42A55">
        <w:t xml:space="preserve"> : </w:t>
      </w:r>
      <w:r>
        <w:t xml:space="preserve">1 </w:t>
      </w:r>
      <w:r w:rsidR="00BA57C6">
        <w:t>million</w:t>
      </w:r>
      <w:r>
        <w:t xml:space="preserve"> en Sarre ; 2,35 </w:t>
      </w:r>
      <w:r w:rsidR="00BA57C6">
        <w:t>millions</w:t>
      </w:r>
      <w:r>
        <w:t xml:space="preserve"> en Lorraine ; 0,5 </w:t>
      </w:r>
      <w:r w:rsidR="00BA57C6">
        <w:t>millions</w:t>
      </w:r>
      <w:r>
        <w:t xml:space="preserve"> au Luxembourg ; 3,9 </w:t>
      </w:r>
      <w:r w:rsidR="00BA57C6">
        <w:t>millions</w:t>
      </w:r>
      <w:r>
        <w:t xml:space="preserve"> en Rhénanie-P</w:t>
      </w:r>
      <w:r w:rsidR="00E42A55">
        <w:t xml:space="preserve">alatinat ; 3,5 </w:t>
      </w:r>
      <w:r w:rsidR="00BA57C6">
        <w:t>millions</w:t>
      </w:r>
      <w:r w:rsidR="00E42A55">
        <w:t xml:space="preserve"> en Wallonie</w:t>
      </w:r>
      <w:r>
        <w:t>. Cette zone de chalandise pour le musée est considérable et en très gran</w:t>
      </w:r>
      <w:r w:rsidR="00BA57C6">
        <w:t>de majorité accessible</w:t>
      </w:r>
      <w:r>
        <w:t xml:space="preserve">. Si nous prenons encore en compte une partie de la région Champagne-Ardenne (avec Reims notamment) et une partie de </w:t>
      </w:r>
      <w:r w:rsidRPr="00C40D6D">
        <w:t xml:space="preserve">Rhénanie-du-Nord </w:t>
      </w:r>
      <w:r>
        <w:t>–</w:t>
      </w:r>
      <w:r w:rsidRPr="00C40D6D">
        <w:t xml:space="preserve"> Westphalie</w:t>
      </w:r>
      <w:r>
        <w:t xml:space="preserve"> (avec Cologne</w:t>
      </w:r>
      <w:r w:rsidR="003B0595">
        <w:t xml:space="preserve">, </w:t>
      </w:r>
      <w:r w:rsidR="00BA57C6">
        <w:t>2 million</w:t>
      </w:r>
      <w:r w:rsidR="003B0595">
        <w:t xml:space="preserve"> habitants</w:t>
      </w:r>
      <w:r>
        <w:t>), nous constatons que le musée est susceptible de toucher un très large public</w:t>
      </w:r>
      <w:r w:rsidR="001E4306">
        <w:t xml:space="preserve"> dans la Grande-R</w:t>
      </w:r>
      <w:r w:rsidR="001E4306">
        <w:rPr>
          <w:rFonts w:ascii="Arial" w:hAnsi="Arial" w:cs="Arial"/>
        </w:rPr>
        <w:t>é</w:t>
      </w:r>
      <w:r w:rsidR="001E4306">
        <w:t>gion et bien au-del</w:t>
      </w:r>
      <w:r w:rsidR="001E4306">
        <w:rPr>
          <w:rFonts w:ascii="Arial" w:hAnsi="Arial" w:cs="Arial"/>
        </w:rPr>
        <w:t>à</w:t>
      </w:r>
      <w:r w:rsidR="001E4306">
        <w:t xml:space="preserve"> comme le montre notre analyse d</w:t>
      </w:r>
      <w:r w:rsidR="001E4306">
        <w:rPr>
          <w:rFonts w:ascii="Arial" w:hAnsi="Arial" w:cs="Arial"/>
        </w:rPr>
        <w:t>é</w:t>
      </w:r>
      <w:r w:rsidR="001E4306">
        <w:t>taill</w:t>
      </w:r>
      <w:r w:rsidR="001E4306">
        <w:rPr>
          <w:rFonts w:ascii="Arial" w:hAnsi="Arial" w:cs="Arial"/>
        </w:rPr>
        <w:t>é</w:t>
      </w:r>
      <w:r w:rsidR="001E4306">
        <w:t>e (Alsace, Bade-</w:t>
      </w:r>
      <w:ins w:id="466" w:author="Nicholas Didier" w:date="2013-11-19T11:36:00Z">
        <w:r w:rsidR="001F701D">
          <w:t>W</w:t>
        </w:r>
        <w:r w:rsidR="001F701D">
          <w:rPr>
            <w:rFonts w:ascii="Arial" w:hAnsi="Arial" w:cs="Arial"/>
          </w:rPr>
          <w:t>urt</w:t>
        </w:r>
        <w:r w:rsidR="001F701D">
          <w:t>emberg</w:t>
        </w:r>
      </w:ins>
      <w:r w:rsidR="001E4306">
        <w:t>, les Provinces de Limburg, Braban</w:t>
      </w:r>
      <w:r w:rsidR="002D3E83">
        <w:t>t</w:t>
      </w:r>
      <w:r w:rsidR="001E4306">
        <w:t xml:space="preserve"> du Nord et Zeeland aux Pays-Bas)   </w:t>
      </w:r>
    </w:p>
    <w:p w14:paraId="2DE6A489" w14:textId="3048097D" w:rsidR="00FE6B1C" w:rsidRDefault="00F06D73" w:rsidP="00FE6B1C">
      <w:r>
        <w:t xml:space="preserve">La population des moins de 20 ans dans la Grande Région est d’environ 20 %, ce public jeune </w:t>
      </w:r>
      <w:r w:rsidR="006F3CC7">
        <w:t>r</w:t>
      </w:r>
      <w:r>
        <w:t>ent</w:t>
      </w:r>
      <w:r w:rsidR="00C9097F">
        <w:t>r</w:t>
      </w:r>
      <w:r>
        <w:t xml:space="preserve">e dans la clientèle potentielle du musée, tout comme les 50 % de la population qui </w:t>
      </w:r>
      <w:ins w:id="467" w:author="Nicholas Didier" w:date="2013-11-19T11:36:00Z">
        <w:r w:rsidR="001F701D">
          <w:t xml:space="preserve">a </w:t>
        </w:r>
      </w:ins>
      <w:r>
        <w:t xml:space="preserve">entre 20 </w:t>
      </w:r>
      <w:r w:rsidR="006F3CC7">
        <w:t xml:space="preserve">et </w:t>
      </w:r>
      <w:r>
        <w:t>60 ans. Dans l’enseignement primaire, la Grande Région regroupe 670.00</w:t>
      </w:r>
      <w:r w:rsidR="00E32D69">
        <w:t>0</w:t>
      </w:r>
      <w:r>
        <w:t xml:space="preserve"> élèves et 50.000</w:t>
      </w:r>
      <w:r w:rsidR="00E32D69">
        <w:t xml:space="preserve"> enseignants, l’enseignement secondaire rass</w:t>
      </w:r>
      <w:r w:rsidR="00BD3003">
        <w:t xml:space="preserve">emble plus d’un </w:t>
      </w:r>
      <w:r w:rsidR="006C402B">
        <w:t>million</w:t>
      </w:r>
      <w:r w:rsidR="00BD3003">
        <w:t xml:space="preserve"> d’élèves,</w:t>
      </w:r>
      <w:r w:rsidR="00E32D69">
        <w:t xml:space="preserve"> presque 100.000 enseignants</w:t>
      </w:r>
      <w:r w:rsidR="00BD3003">
        <w:t xml:space="preserve"> et </w:t>
      </w:r>
      <w:r w:rsidR="00BD3003">
        <w:lastRenderedPageBreak/>
        <w:t>l’enseignement supérieur représente 270.000 étudiants</w:t>
      </w:r>
      <w:r w:rsidR="00E32D69">
        <w:t>. Ces chif</w:t>
      </w:r>
      <w:r w:rsidR="006C402B">
        <w:t>fres sont importants, dans la mesure où les scolaires représentent une partie des visiteurs potentiels dans notre zone de chalandise si l’on considère qu’environ 20% des visiteurs sont des scolaire</w:t>
      </w:r>
      <w:r w:rsidR="00A139AC">
        <w:t>s</w:t>
      </w:r>
      <w:r w:rsidR="006C402B">
        <w:t xml:space="preserve"> (cf. partie 2.4 clientèle des Science Centers)</w:t>
      </w:r>
    </w:p>
    <w:p w14:paraId="0442D9E4" w14:textId="4A34616D" w:rsidR="00FE6B1C" w:rsidRDefault="00FE6B1C" w:rsidP="00FE6B1C">
      <w:pPr>
        <w:rPr>
          <w:i/>
          <w:lang w:val="de-DE"/>
        </w:rPr>
      </w:pPr>
      <w:r>
        <w:t xml:space="preserve">Les flux frontaliers au Luxembourg peuvent également jouer </w:t>
      </w:r>
      <w:r w:rsidR="006F3CC7">
        <w:t>un r</w:t>
      </w:r>
      <w:r w:rsidR="006F3CC7">
        <w:rPr>
          <w:rFonts w:ascii="Arial" w:hAnsi="Arial"/>
        </w:rPr>
        <w:t>ô</w:t>
      </w:r>
      <w:r w:rsidR="006F3CC7">
        <w:t xml:space="preserve">le favorable au niveau de la </w:t>
      </w:r>
      <w:r>
        <w:t xml:space="preserve">zone de chalandise. </w:t>
      </w:r>
      <w:r w:rsidR="00A056D6">
        <w:t xml:space="preserve">La prospection est </w:t>
      </w:r>
      <w:r w:rsidR="001044A7">
        <w:t>largement facilitée</w:t>
      </w:r>
      <w:r w:rsidR="00A056D6">
        <w:t xml:space="preserve"> auprès de la clientèle, </w:t>
      </w:r>
      <w:r w:rsidR="00BD3003">
        <w:t>en plus</w:t>
      </w:r>
      <w:r w:rsidR="00A056D6">
        <w:t xml:space="preserve"> les salaires au Luxembourg sont plus élevés et le niveau de vie des différents ménages</w:t>
      </w:r>
      <w:r w:rsidR="00BD3003">
        <w:t xml:space="preserve"> est élevé</w:t>
      </w:r>
      <w:r w:rsidR="00A056D6">
        <w:t xml:space="preserve">, ce qui influence sur la dépense pour les activités de loisir. </w:t>
      </w:r>
      <w:r w:rsidR="00BD3003">
        <w:t>Le revenu moyen en Rhénanie-Palatinat, Lorraine et Sarre se situe aux alentours des 20.000 EUR par an, 30.000 pour le Luxembourg et 16.000 en Wallonie</w:t>
      </w:r>
      <w:r w:rsidR="00A527F0">
        <w:t xml:space="preserve">. </w:t>
      </w:r>
      <w:r w:rsidR="00A527F0" w:rsidRPr="00524FA2">
        <w:rPr>
          <w:i/>
          <w:lang w:val="de-DE"/>
        </w:rPr>
        <w:t>(Source : STATEC, INSEE, Volkswirtschaftliche Gesamtrechnungen der Länder et Institut des Comptes Nationaux)</w:t>
      </w:r>
    </w:p>
    <w:p w14:paraId="075A84D1" w14:textId="41EF5EB0" w:rsidR="005F2943" w:rsidRDefault="003B0595" w:rsidP="001044A7">
      <w:r>
        <w:t xml:space="preserve">Le bassin démographique du Luxembourg regroupe une clientèle potentielle </w:t>
      </w:r>
      <w:r w:rsidR="006F3CC7">
        <w:t>substantielle</w:t>
      </w:r>
      <w:r>
        <w:t>, l’enseignement est bien représenté, le niveau de vie dans la région est intéressant, les ménages avec familles sont également bien représentés. La zone de chalandise peut être considéré comme favorable pour le projet du musée interactif à Differdange.</w:t>
      </w:r>
      <w:r w:rsidR="005F2943">
        <w:br w:type="page"/>
      </w:r>
    </w:p>
    <w:p w14:paraId="36A5FCA0" w14:textId="77777777" w:rsidR="00295855" w:rsidRDefault="008509C7" w:rsidP="000D7B6D">
      <w:pPr>
        <w:pStyle w:val="Heading1"/>
        <w:numPr>
          <w:ilvl w:val="0"/>
          <w:numId w:val="1"/>
        </w:numPr>
      </w:pPr>
      <w:bookmarkStart w:id="468" w:name="_Toc245615668"/>
      <w:r>
        <w:lastRenderedPageBreak/>
        <w:t xml:space="preserve">Le Tourisme au </w:t>
      </w:r>
      <w:r w:rsidR="00F41A49">
        <w:t xml:space="preserve">Luxembourg et </w:t>
      </w:r>
      <w:r w:rsidR="00D333B0">
        <w:t>dans la région</w:t>
      </w:r>
      <w:bookmarkEnd w:id="468"/>
    </w:p>
    <w:p w14:paraId="18D95088" w14:textId="77777777" w:rsidR="00D333B0" w:rsidRPr="00D333B0" w:rsidRDefault="00D333B0" w:rsidP="00D333B0">
      <w:r>
        <w:t>Dans cette partie nous analysons le tourisme au Luxembourg afin de déterminer une autre clientèle potentielle pour le Science Center à Differdange. Les touristes qui viennent au Luxembourg, quel que soit leur objectif</w:t>
      </w:r>
      <w:r w:rsidR="001D29E8">
        <w:t>,</w:t>
      </w:r>
      <w:r>
        <w:t xml:space="preserve"> sont également des clients potentiels du musée, que ce soit le tourisme d’affaires, de loisir, sportif, culturel etc. </w:t>
      </w:r>
      <w:r w:rsidR="001D29E8">
        <w:t>L’offre touristique au Luxembourg est très diversifiée et attire un public très large. Nous élargissons notre analyse également sur la région autour du Luxembourg, ces touristes peuvent aussi entrer en compte dans la mesure où ils peuvent se déplacer pour voir d’autres attractions environnantes</w:t>
      </w:r>
      <w:sdt>
        <w:sdtPr>
          <w:id w:val="-1099869467"/>
          <w:citation/>
        </w:sdtPr>
        <w:sdtContent>
          <w:r w:rsidR="001D29E8">
            <w:fldChar w:fldCharType="begin"/>
          </w:r>
          <w:r w:rsidR="001D29E8">
            <w:instrText xml:space="preserve"> CITATION Sta95 \l 5132 </w:instrText>
          </w:r>
          <w:r w:rsidR="001D29E8">
            <w:fldChar w:fldCharType="separate"/>
          </w:r>
          <w:r w:rsidR="00A139AC">
            <w:rPr>
              <w:noProof/>
            </w:rPr>
            <w:t xml:space="preserve"> (Stafford, 1995)</w:t>
          </w:r>
          <w:r w:rsidR="001D29E8">
            <w:fldChar w:fldCharType="end"/>
          </w:r>
        </w:sdtContent>
      </w:sdt>
      <w:r w:rsidR="001D29E8">
        <w:t xml:space="preserve">. Des </w:t>
      </w:r>
      <w:r w:rsidR="00BD1049">
        <w:t>touristes</w:t>
      </w:r>
      <w:r w:rsidR="001D29E8">
        <w:t xml:space="preserve"> qui ne viennent que dans le but de visiter une attraction précise, peuvent tout de même se déplacer pour voir d’autres attractions sur place ou dans la région, dans la logique de profiter de la présence sur place pour voir un maximum d’attractions</w:t>
      </w:r>
      <w:sdt>
        <w:sdtPr>
          <w:id w:val="-179351900"/>
          <w:citation/>
        </w:sdtPr>
        <w:sdtContent>
          <w:r w:rsidR="00BD1049">
            <w:fldChar w:fldCharType="begin"/>
          </w:r>
          <w:r w:rsidR="00BD1049">
            <w:instrText xml:space="preserve"> CITATION Sta95 \l 5132 </w:instrText>
          </w:r>
          <w:r w:rsidR="00BD1049">
            <w:fldChar w:fldCharType="separate"/>
          </w:r>
          <w:r w:rsidR="00A139AC">
            <w:rPr>
              <w:noProof/>
            </w:rPr>
            <w:t xml:space="preserve"> (Stafford, 1995)</w:t>
          </w:r>
          <w:r w:rsidR="00BD1049">
            <w:fldChar w:fldCharType="end"/>
          </w:r>
        </w:sdtContent>
      </w:sdt>
      <w:r w:rsidR="001D29E8">
        <w:t xml:space="preserve">. </w:t>
      </w:r>
    </w:p>
    <w:p w14:paraId="63F3330B" w14:textId="77777777" w:rsidR="00AE316A" w:rsidRDefault="00A139AC" w:rsidP="00295855">
      <w:pPr>
        <w:pStyle w:val="Heading2"/>
      </w:pPr>
      <w:bookmarkStart w:id="469" w:name="_Toc245615669"/>
      <w:r>
        <w:t>5</w:t>
      </w:r>
      <w:r w:rsidR="00AE316A">
        <w:t xml:space="preserve">.1. </w:t>
      </w:r>
      <w:r w:rsidR="00BD1049">
        <w:t xml:space="preserve">Le tourisme au </w:t>
      </w:r>
      <w:r w:rsidR="00AC5B9E">
        <w:t>Luxembourg</w:t>
      </w:r>
      <w:bookmarkEnd w:id="469"/>
    </w:p>
    <w:p w14:paraId="03FA0B56" w14:textId="77777777" w:rsidR="0051163F" w:rsidRDefault="00AC5B9E" w:rsidP="0051163F">
      <w:r>
        <w:t xml:space="preserve">Le tourisme au Luxembourg représente 5,7% du PIB (en 2012) et regroupe 17.500 emplois, ce qui représente 7,6% du marché du travail. Le secteur a longtemps été sous-estimé au Luxembourg </w:t>
      </w:r>
      <w:r w:rsidR="0035354F">
        <w:t>comme</w:t>
      </w:r>
      <w:r>
        <w:t xml:space="preserve"> à l’étranger, mais aujourd’hui </w:t>
      </w:r>
      <w:r w:rsidR="00097521">
        <w:t xml:space="preserve">on </w:t>
      </w:r>
      <w:r w:rsidR="0035354F">
        <w:t xml:space="preserve">lui </w:t>
      </w:r>
      <w:r w:rsidR="00097521">
        <w:t>reconnaît sa juste valeur, son importance et son impact économique, qui est non négligeable.</w:t>
      </w:r>
      <w:r w:rsidR="0051163F">
        <w:t xml:space="preserve"> </w:t>
      </w:r>
    </w:p>
    <w:p w14:paraId="2A9189A8" w14:textId="1985DD8D" w:rsidR="00097521" w:rsidRDefault="00097521" w:rsidP="0051163F">
      <w:r>
        <w:t xml:space="preserve">Au Luxembourg </w:t>
      </w:r>
      <w:r w:rsidR="008256CF">
        <w:t xml:space="preserve">les </w:t>
      </w:r>
      <w:r w:rsidR="000B6F08">
        <w:t>235</w:t>
      </w:r>
      <w:r>
        <w:t xml:space="preserve"> hébergement</w:t>
      </w:r>
      <w:r w:rsidR="008256CF">
        <w:t>s</w:t>
      </w:r>
      <w:r w:rsidR="0051163F">
        <w:t xml:space="preserve"> </w:t>
      </w:r>
      <w:r w:rsidR="000B6F08">
        <w:t xml:space="preserve">de l’hôtellerie </w:t>
      </w:r>
      <w:r w:rsidR="0051163F">
        <w:t>(hôtels, pensions, auberges)</w:t>
      </w:r>
      <w:r>
        <w:t xml:space="preserve"> accueillent des touristes en tout genre</w:t>
      </w:r>
      <w:ins w:id="470" w:author="Jean Calmes" w:date="2013-11-10T23:05:00Z">
        <w:r w:rsidR="0050754D">
          <w:t> ;</w:t>
        </w:r>
      </w:ins>
      <w:r>
        <w:t xml:space="preserve"> l’année 2012 a connu une augmentation de 30% en termes de nuitées. Depuis quelques années, les visiteurs néerlandais</w:t>
      </w:r>
      <w:r w:rsidR="008256CF">
        <w:t xml:space="preserve"> et français</w:t>
      </w:r>
      <w:r>
        <w:t xml:space="preserve"> sont en baisse (-2,6% en 2012</w:t>
      </w:r>
      <w:r w:rsidR="008256CF">
        <w:t xml:space="preserve"> pour les Pays-Bas</w:t>
      </w:r>
      <w:r>
        <w:t>)</w:t>
      </w:r>
      <w:r w:rsidR="0051163F">
        <w:t>,</w:t>
      </w:r>
      <w:r>
        <w:t xml:space="preserve"> par contre le Luxembourg attire plus de visiteurs Allemands (15% en plus en 2012 par rapport à 2011), les touristes de la Grande-Bretagne ont connu une hausse de 5% et les Belges de 5,3%. </w:t>
      </w:r>
      <w:r w:rsidR="008256CF">
        <w:t xml:space="preserve">Les efforts de l’Office national du Tourisme sur le marché tertiaire commencent à porter leurs fruits, les touristes de pays plus lointains comme la Russie, la Chine, le Japon ou encore les Etats-Unis sont </w:t>
      </w:r>
      <w:r w:rsidR="0051163F">
        <w:t xml:space="preserve">également </w:t>
      </w:r>
      <w:r w:rsidR="008256CF">
        <w:t xml:space="preserve">en hausse. </w:t>
      </w:r>
      <w:r w:rsidR="008256CF" w:rsidRPr="008256CF">
        <w:t xml:space="preserve">Les principaux marchés émetteurs </w:t>
      </w:r>
      <w:r w:rsidR="008256CF">
        <w:t xml:space="preserve">pour </w:t>
      </w:r>
      <w:r w:rsidR="008256CF" w:rsidRPr="008256CF">
        <w:t xml:space="preserve">l’hôtellerie </w:t>
      </w:r>
      <w:r w:rsidR="008256CF">
        <w:t>restent tout de même</w:t>
      </w:r>
      <w:r w:rsidR="008256CF" w:rsidRPr="008256CF">
        <w:t xml:space="preserve"> la Belgique (21 %), la France et l’Allemagne (13 %) </w:t>
      </w:r>
      <w:r w:rsidR="00280EB5">
        <w:t xml:space="preserve">et les Pays-Bas (8 %) avec un taux </w:t>
      </w:r>
      <w:r w:rsidR="00280EB5" w:rsidRPr="00280EB5">
        <w:t xml:space="preserve">d’occupation moyen </w:t>
      </w:r>
      <w:r w:rsidR="00280EB5">
        <w:t xml:space="preserve">pour les hébergements au Luxembourg </w:t>
      </w:r>
      <w:r w:rsidR="00280EB5" w:rsidRPr="00280EB5">
        <w:t>de 64,1 %.</w:t>
      </w:r>
    </w:p>
    <w:p w14:paraId="2C5ABA57" w14:textId="77777777" w:rsidR="000B6F08" w:rsidRDefault="000B6F08" w:rsidP="0051163F">
      <w:r>
        <w:lastRenderedPageBreak/>
        <w:t>Pour</w:t>
      </w:r>
      <w:r w:rsidRPr="000B6F08">
        <w:t xml:space="preserve"> les</w:t>
      </w:r>
      <w:r>
        <w:t xml:space="preserve"> 93</w:t>
      </w:r>
      <w:r w:rsidRPr="000B6F08">
        <w:t xml:space="preserve"> campings, </w:t>
      </w:r>
      <w:r>
        <w:t>l’année 2012 a connu une baisse d</w:t>
      </w:r>
      <w:r w:rsidRPr="000B6F08">
        <w:t>e</w:t>
      </w:r>
      <w:r>
        <w:t>s</w:t>
      </w:r>
      <w:r w:rsidRPr="000B6F08">
        <w:t xml:space="preserve"> nuitées sur l’ensemble d</w:t>
      </w:r>
      <w:r>
        <w:t>es principaux marchés émetteurs</w:t>
      </w:r>
      <w:r w:rsidRPr="000B6F08">
        <w:t xml:space="preserve"> avec l’exception marquante du marché allemand (+15%). </w:t>
      </w:r>
      <w:r>
        <w:t>Comme les années précédentes, l</w:t>
      </w:r>
      <w:r w:rsidRPr="000B6F08">
        <w:t>e</w:t>
      </w:r>
      <w:r>
        <w:t>s principaux</w:t>
      </w:r>
      <w:r w:rsidRPr="000B6F08">
        <w:t xml:space="preserve"> </w:t>
      </w:r>
      <w:r>
        <w:t>visiteurs des campings restent</w:t>
      </w:r>
      <w:r w:rsidRPr="000B6F08">
        <w:t xml:space="preserve"> les Pays-Bas (70 %) suivi de la Belgique (14 %) et de l’Allemagne (6%).</w:t>
      </w:r>
    </w:p>
    <w:p w14:paraId="2FAB59F2" w14:textId="77777777" w:rsidR="0051163F" w:rsidRDefault="0051163F" w:rsidP="0051163F">
      <w:r>
        <w:t>Le tourisme d’affaires reste le plus important secteur du tourisme avec 54,6%</w:t>
      </w:r>
      <w:r w:rsidR="00280EB5">
        <w:t xml:space="preserve"> des nuitées</w:t>
      </w:r>
      <w:r>
        <w:t xml:space="preserve"> au total. </w:t>
      </w:r>
      <w:r w:rsidR="00280EB5">
        <w:t xml:space="preserve">Il est connu que le Luxembourg avec le secteur des banques et les nombreuses grandes entreprises qui ont leur siège au Luxembourg, est très sollicité par les voyageurs d’affaires. </w:t>
      </w:r>
      <w:r w:rsidR="00280EB5" w:rsidRPr="00280EB5">
        <w:t xml:space="preserve">Dans les régions Centre (67 %), Sud (52 %) et Moselle (34 %) le tourisme </w:t>
      </w:r>
      <w:r w:rsidR="00280EB5">
        <w:t xml:space="preserve">d’affaires représente </w:t>
      </w:r>
      <w:r w:rsidR="000B6F08">
        <w:t>plus de la moitié respectivement 1/3 du tourisme total, dans les Ardennes (</w:t>
      </w:r>
      <w:r w:rsidR="00280EB5" w:rsidRPr="00280EB5">
        <w:t>20%</w:t>
      </w:r>
      <w:r w:rsidR="000B6F08">
        <w:t>) attirent un tourisme de loisir plus important. La</w:t>
      </w:r>
      <w:r>
        <w:t xml:space="preserve"> r</w:t>
      </w:r>
      <w:r w:rsidR="000B6F08">
        <w:t>égion</w:t>
      </w:r>
      <w:r>
        <w:t xml:space="preserve"> </w:t>
      </w:r>
      <w:r w:rsidR="000B6F08">
        <w:t>du</w:t>
      </w:r>
      <w:r>
        <w:t xml:space="preserve"> Müllerthal se diff</w:t>
      </w:r>
      <w:r w:rsidR="000B6F08">
        <w:t>érencie</w:t>
      </w:r>
      <w:r>
        <w:t xml:space="preserve"> par une autre clientèle, ici le tourisme actif (randonnée, cyclotourisme) prend une place plus importante et le tourisme d’affaires ne représente que 7%.</w:t>
      </w:r>
    </w:p>
    <w:p w14:paraId="5BA6778C" w14:textId="6B36FB74" w:rsidR="000B6F08" w:rsidRPr="000B6F08" w:rsidRDefault="000B6F08" w:rsidP="0035354F">
      <w:pPr>
        <w:rPr>
          <w:lang w:val="fr-FR"/>
        </w:rPr>
      </w:pPr>
      <w:r>
        <w:rPr>
          <w:lang w:val="fr-FR"/>
        </w:rPr>
        <w:t>Pour la ville de Luxembourg, le s</w:t>
      </w:r>
      <w:r w:rsidRPr="000B6F08">
        <w:rPr>
          <w:lang w:val="fr-FR"/>
        </w:rPr>
        <w:t>ervice d’acc</w:t>
      </w:r>
      <w:r>
        <w:rPr>
          <w:lang w:val="fr-FR"/>
        </w:rPr>
        <w:t xml:space="preserve">ueil et d’information du </w:t>
      </w:r>
      <w:r w:rsidRPr="000B6F08">
        <w:rPr>
          <w:lang w:val="fr-FR"/>
        </w:rPr>
        <w:t xml:space="preserve">LCTO </w:t>
      </w:r>
      <w:r>
        <w:rPr>
          <w:lang w:val="fr-FR"/>
        </w:rPr>
        <w:t xml:space="preserve">(Luxembourg City Tourist Office) </w:t>
      </w:r>
      <w:r w:rsidRPr="000B6F08">
        <w:rPr>
          <w:lang w:val="fr-FR"/>
        </w:rPr>
        <w:t xml:space="preserve">a pris </w:t>
      </w:r>
      <w:r w:rsidR="0035354F">
        <w:rPr>
          <w:lang w:val="fr-FR"/>
        </w:rPr>
        <w:t>en charge de janvier à octobre</w:t>
      </w:r>
      <w:r w:rsidR="00E63C95">
        <w:rPr>
          <w:lang w:val="fr-FR"/>
        </w:rPr>
        <w:t xml:space="preserve"> 2012 :</w:t>
      </w:r>
      <w:r w:rsidR="0035354F">
        <w:rPr>
          <w:lang w:val="fr-FR"/>
        </w:rPr>
        <w:t xml:space="preserve"> </w:t>
      </w:r>
      <w:r w:rsidRPr="000B6F08">
        <w:rPr>
          <w:lang w:val="fr-FR"/>
        </w:rPr>
        <w:t>528.173 touristes au total (+2,55 %).</w:t>
      </w:r>
      <w:r w:rsidR="0035354F">
        <w:rPr>
          <w:lang w:val="fr-FR"/>
        </w:rPr>
        <w:t xml:space="preserve"> Les renseignements auprès des touristes ont connu une hausse de 5,3 % et les</w:t>
      </w:r>
      <w:r w:rsidRPr="000B6F08">
        <w:rPr>
          <w:lang w:val="fr-FR"/>
        </w:rPr>
        <w:t xml:space="preserve"> visites guidées proposées par le LCTO </w:t>
      </w:r>
      <w:r w:rsidR="0035354F">
        <w:rPr>
          <w:lang w:val="fr-FR"/>
        </w:rPr>
        <w:t>ont également connu une légère augmentation par rapport à l’année précédente</w:t>
      </w:r>
      <w:r w:rsidRPr="000B6F08">
        <w:rPr>
          <w:lang w:val="fr-FR"/>
        </w:rPr>
        <w:t xml:space="preserve">. </w:t>
      </w:r>
      <w:r w:rsidR="00DE1D76">
        <w:rPr>
          <w:lang w:val="fr-FR"/>
        </w:rPr>
        <w:t>La p</w:t>
      </w:r>
      <w:r w:rsidR="00DE1D76" w:rsidRPr="000B6F08">
        <w:rPr>
          <w:lang w:val="fr-FR"/>
        </w:rPr>
        <w:t xml:space="preserve">lus </w:t>
      </w:r>
      <w:r w:rsidRPr="000B6F08">
        <w:rPr>
          <w:lang w:val="fr-FR"/>
        </w:rPr>
        <w:t xml:space="preserve">grande attraction touristique </w:t>
      </w:r>
      <w:r w:rsidR="0035354F">
        <w:rPr>
          <w:lang w:val="fr-FR"/>
        </w:rPr>
        <w:t>de la Ville de Luxembourg reste les Casemates avec</w:t>
      </w:r>
      <w:r w:rsidRPr="000B6F08">
        <w:rPr>
          <w:lang w:val="fr-FR"/>
        </w:rPr>
        <w:t xml:space="preserve"> 109.205 </w:t>
      </w:r>
      <w:r w:rsidR="0035354F">
        <w:rPr>
          <w:lang w:val="fr-FR"/>
        </w:rPr>
        <w:t>visiteurs en 2012.</w:t>
      </w:r>
    </w:p>
    <w:p w14:paraId="1C451F83" w14:textId="77777777" w:rsidR="004E695E" w:rsidRDefault="004E695E" w:rsidP="004E695E">
      <w:r>
        <w:t>En matière de tourisme, le Luxembourg se divise en cinq régions différentes illustrées sur la carte</w:t>
      </w:r>
      <w:r w:rsidR="009D2444">
        <w:t> :</w:t>
      </w:r>
      <w:r w:rsidRPr="004E695E">
        <w:t xml:space="preserve"> </w:t>
      </w:r>
    </w:p>
    <w:p w14:paraId="22D69C6A" w14:textId="77777777" w:rsidR="004E695E" w:rsidRDefault="004E695E" w:rsidP="004E695E">
      <w:pPr>
        <w:pStyle w:val="ListParagraph"/>
        <w:numPr>
          <w:ilvl w:val="0"/>
          <w:numId w:val="7"/>
        </w:numPr>
      </w:pPr>
      <w:r>
        <w:t>Le centre : la capitale et ses environs se caractérisent par une ville-forteresse et par la Vallée des sept châteaux;</w:t>
      </w:r>
    </w:p>
    <w:p w14:paraId="1E3B4E59" w14:textId="77777777" w:rsidR="004E695E" w:rsidRDefault="004E695E" w:rsidP="004E695E">
      <w:pPr>
        <w:pStyle w:val="ListParagraph"/>
        <w:numPr>
          <w:ilvl w:val="0"/>
          <w:numId w:val="7"/>
        </w:numPr>
      </w:pPr>
      <w:r>
        <w:t>Le nord : les Ardennes luxembourgeoises avec les hauts plateaux et vallées encaissées;</w:t>
      </w:r>
    </w:p>
    <w:p w14:paraId="64397CE1" w14:textId="77777777" w:rsidR="004E695E" w:rsidRDefault="004E695E" w:rsidP="004E695E">
      <w:pPr>
        <w:pStyle w:val="ListParagraph"/>
        <w:numPr>
          <w:ilvl w:val="0"/>
          <w:numId w:val="7"/>
        </w:numPr>
      </w:pPr>
      <w:r>
        <w:t>L’est : le Mullerthal, aussi appelée la Petite Suisse luxembourgeoise ;</w:t>
      </w:r>
    </w:p>
    <w:p w14:paraId="0C78A7B2" w14:textId="77777777" w:rsidR="004E695E" w:rsidRDefault="004E695E" w:rsidP="004E695E">
      <w:pPr>
        <w:pStyle w:val="ListParagraph"/>
        <w:numPr>
          <w:ilvl w:val="0"/>
          <w:numId w:val="7"/>
        </w:numPr>
      </w:pPr>
      <w:r>
        <w:t>La Moselle avec ses vignobles;</w:t>
      </w:r>
    </w:p>
    <w:p w14:paraId="0BC616FB" w14:textId="37597B64" w:rsidR="00C34C0E" w:rsidRDefault="004E695E" w:rsidP="004E695E">
      <w:pPr>
        <w:pStyle w:val="ListParagraph"/>
        <w:numPr>
          <w:ilvl w:val="0"/>
          <w:numId w:val="7"/>
        </w:numPr>
      </w:pPr>
      <w:r>
        <w:t xml:space="preserve">Le sud : le pays des Terres rouges </w:t>
      </w:r>
      <w:r w:rsidR="00443C99">
        <w:t>avec les</w:t>
      </w:r>
      <w:r>
        <w:t xml:space="preserve"> mines </w:t>
      </w:r>
      <w:r w:rsidR="00DE1D76">
        <w:t>de fer et de calcaire</w:t>
      </w:r>
      <w:r>
        <w:t xml:space="preserve"> </w:t>
      </w:r>
      <w:r w:rsidR="00443C99">
        <w:t>et</w:t>
      </w:r>
      <w:r>
        <w:t xml:space="preserve"> son patrimoine industriel et architectural.</w:t>
      </w:r>
    </w:p>
    <w:p w14:paraId="496C6151" w14:textId="5840D141" w:rsidR="004E695E" w:rsidRDefault="005127E7" w:rsidP="004E695E">
      <w:r>
        <w:rPr>
          <w:noProof/>
          <w:lang w:val="en-US"/>
        </w:rPr>
        <w:lastRenderedPageBreak/>
        <w:drawing>
          <wp:anchor distT="0" distB="0" distL="114300" distR="114300" simplePos="0" relativeHeight="251666432" behindDoc="0" locked="0" layoutInCell="1" allowOverlap="1" wp14:anchorId="48F100D8" wp14:editId="60BA2FEA">
            <wp:simplePos x="0" y="0"/>
            <wp:positionH relativeFrom="margin">
              <wp:posOffset>3122295</wp:posOffset>
            </wp:positionH>
            <wp:positionV relativeFrom="margin">
              <wp:posOffset>-28575</wp:posOffset>
            </wp:positionV>
            <wp:extent cx="2619375" cy="3328670"/>
            <wp:effectExtent l="0" t="0" r="9525" b="5080"/>
            <wp:wrapSquare wrapText="bothSides"/>
            <wp:docPr id="15" name="Image 15" descr="Carte des régions tou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e des régions touristiqu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9375" cy="332867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8480" behindDoc="0" locked="0" layoutInCell="1" allowOverlap="1" wp14:anchorId="61CD0EDB" wp14:editId="12BFC226">
                <wp:simplePos x="0" y="0"/>
                <wp:positionH relativeFrom="column">
                  <wp:posOffset>3119755</wp:posOffset>
                </wp:positionH>
                <wp:positionV relativeFrom="paragraph">
                  <wp:posOffset>3314700</wp:posOffset>
                </wp:positionV>
                <wp:extent cx="2619375" cy="457200"/>
                <wp:effectExtent l="0" t="0" r="9525"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619375" cy="457200"/>
                        </a:xfrm>
                        <a:prstGeom prst="rect">
                          <a:avLst/>
                        </a:prstGeom>
                        <a:solidFill>
                          <a:prstClr val="white"/>
                        </a:solidFill>
                        <a:ln>
                          <a:noFill/>
                        </a:ln>
                        <a:effectLst/>
                      </wps:spPr>
                      <wps:txbx>
                        <w:txbxContent>
                          <w:p w14:paraId="6955F506" w14:textId="77777777" w:rsidR="00F01937" w:rsidRPr="00DF56F5" w:rsidRDefault="00F01937" w:rsidP="009D2444">
                            <w:pPr>
                              <w:pStyle w:val="Caption"/>
                              <w:ind w:firstLine="0"/>
                              <w:rPr>
                                <w:noProof/>
                                <w:sz w:val="24"/>
                              </w:rPr>
                            </w:pPr>
                            <w:bookmarkStart w:id="471" w:name="_Toc358732005"/>
                            <w:r>
                              <w:t xml:space="preserve">Tableau </w:t>
                            </w:r>
                            <w:fldSimple w:instr=" SEQ Tableau \* ARABIC ">
                              <w:r>
                                <w:rPr>
                                  <w:noProof/>
                                </w:rPr>
                                <w:t>4</w:t>
                              </w:r>
                            </w:fldSimple>
                            <w:r>
                              <w:t>: Régions touristiques du Luxembourg</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Zone de texte 19" o:spid="_x0000_s1026" type="#_x0000_t202" style="position:absolute;left:0;text-align:left;margin-left:245.65pt;margin-top:261pt;width:206.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" stroked="f">
                <v:textbox inset="0,0,0,0">
                  <w:txbxContent>
                    <w:p w14:paraId="6955F506" w14:textId="77777777" w:rsidR="00F01937" w:rsidRPr="00DF56F5" w:rsidRDefault="00F01937" w:rsidP="009D2444">
                      <w:pPr>
                        <w:pStyle w:val="Caption"/>
                        <w:ind w:firstLine="0"/>
                        <w:rPr>
                          <w:noProof/>
                          <w:sz w:val="24"/>
                        </w:rPr>
                      </w:pPr>
                      <w:bookmarkStart w:id="472" w:name="_Toc358732005"/>
                      <w:r>
                        <w:t xml:space="preserve">Tableau </w:t>
                      </w:r>
                      <w:fldSimple w:instr=" SEQ Tableau \* ARABIC ">
                        <w:r>
                          <w:rPr>
                            <w:noProof/>
                          </w:rPr>
                          <w:t>4</w:t>
                        </w:r>
                      </w:fldSimple>
                      <w:r>
                        <w:t>: Régions touristiques du Luxembourg</w:t>
                      </w:r>
                      <w:bookmarkEnd w:id="472"/>
                    </w:p>
                  </w:txbxContent>
                </v:textbox>
                <w10:wrap type="square"/>
              </v:shape>
            </w:pict>
          </mc:Fallback>
        </mc:AlternateContent>
      </w:r>
      <w:r w:rsidR="004E695E">
        <w:t xml:space="preserve">Les différentes régions ont toutes </w:t>
      </w:r>
      <w:r w:rsidR="00443C99">
        <w:t>leurs spécificités</w:t>
      </w:r>
      <w:r w:rsidR="004E695E">
        <w:t xml:space="preserve"> et font que le Luxembourg </w:t>
      </w:r>
      <w:r w:rsidR="00443C99">
        <w:t>peut offrir une grande diversité aux visiteurs.</w:t>
      </w:r>
      <w:r w:rsidR="00AD68D6">
        <w:t xml:space="preserve"> Chaque région se </w:t>
      </w:r>
      <w:r w:rsidR="00DE1D76">
        <w:t xml:space="preserve">différencie </w:t>
      </w:r>
      <w:r w:rsidR="00AD68D6">
        <w:t xml:space="preserve">par un paysage spécifique et </w:t>
      </w:r>
      <w:r w:rsidR="00DE1D76">
        <w:t xml:space="preserve">attire </w:t>
      </w:r>
      <w:r w:rsidR="0035354F">
        <w:t xml:space="preserve">par </w:t>
      </w:r>
      <w:r w:rsidR="00DE1D76">
        <w:t xml:space="preserve">conséquent </w:t>
      </w:r>
      <w:r w:rsidR="0035354F">
        <w:t>un tourisme différent comme nous avons pu constater avant</w:t>
      </w:r>
      <w:r w:rsidR="00AD68D6">
        <w:t>.</w:t>
      </w:r>
      <w:r w:rsidR="0035354F">
        <w:t xml:space="preserve"> Les hébergements diffèrent également entre les régions. Le</w:t>
      </w:r>
      <w:r>
        <w:t>s</w:t>
      </w:r>
      <w:r w:rsidR="0035354F">
        <w:t xml:space="preserve"> campings se trouvent presque exclusivement dans les régions des Ardennes et du Müllerthal</w:t>
      </w:r>
      <w:r>
        <w:t xml:space="preserve"> (ensemble ils regroupent 78 campings pour 93 au total)</w:t>
      </w:r>
      <w:r w:rsidR="0035354F">
        <w:t xml:space="preserve">. </w:t>
      </w:r>
      <w:r>
        <w:t xml:space="preserve">La ville de Luxembourg compte le plus d’hôtels avec 63 au total, suivi des Ardennes avec 59 et 32 pour le Müllerthal. </w:t>
      </w:r>
      <w:r w:rsidR="006D3FB5">
        <w:t>Ci-dessous le détail des différant types d’hébergement par région.</w:t>
      </w:r>
    </w:p>
    <w:p w14:paraId="5DDE3ADD" w14:textId="77777777" w:rsidR="006D3FB5" w:rsidRDefault="005127E7" w:rsidP="006D3FB5">
      <w:pPr>
        <w:keepNext/>
        <w:ind w:firstLine="0"/>
      </w:pPr>
      <w:r>
        <w:rPr>
          <w:noProof/>
          <w:lang w:val="en-US"/>
        </w:rPr>
        <w:drawing>
          <wp:inline distT="0" distB="0" distL="0" distR="0" wp14:anchorId="6187F66E" wp14:editId="3805D6DE">
            <wp:extent cx="5743575" cy="2743200"/>
            <wp:effectExtent l="0" t="0" r="9525" b="1905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1851357" w14:textId="77777777" w:rsidR="005127E7" w:rsidRDefault="006D3FB5" w:rsidP="006D3FB5">
      <w:pPr>
        <w:pStyle w:val="Caption"/>
      </w:pPr>
      <w:r>
        <w:t xml:space="preserve">Figure </w:t>
      </w:r>
      <w:fldSimple w:instr=" SEQ Figure \* ARABIC ">
        <w:r w:rsidR="000829CE">
          <w:rPr>
            <w:noProof/>
          </w:rPr>
          <w:t>1</w:t>
        </w:r>
      </w:fldSimple>
      <w:r>
        <w:t>: Type d'hébergement par région</w:t>
      </w:r>
    </w:p>
    <w:p w14:paraId="5943CF63" w14:textId="49A883ED" w:rsidR="00BD1049" w:rsidRPr="00C334DD" w:rsidRDefault="00BD1049" w:rsidP="00C334DD">
      <w:pPr>
        <w:rPr>
          <w:i/>
        </w:rPr>
      </w:pPr>
      <w:r>
        <w:t xml:space="preserve">Le Luxembourg affiche un total de 785.000 arrivées en 2012, la répartition par région est la suivante : Centre (hors Luxembourg Ville) : 126.000 ; Ville de Luxembourg : 426.000 ; Ardennes : 61.000 ; </w:t>
      </w:r>
      <w:r w:rsidR="00DE1D76">
        <w:t>Müllerthal</w:t>
      </w:r>
      <w:r>
        <w:t xml:space="preserve"> : 17.000 ; Moselle : 49.000 ; Terres Rouges : 106.000. </w:t>
      </w:r>
      <w:r>
        <w:rPr>
          <w:i/>
        </w:rPr>
        <w:t>(Source STATEC)</w:t>
      </w:r>
    </w:p>
    <w:p w14:paraId="1978008E" w14:textId="77777777" w:rsidR="00C334DD" w:rsidRDefault="00C334DD" w:rsidP="00C334DD">
      <w:pPr>
        <w:pStyle w:val="Caption"/>
        <w:keepNext/>
        <w:ind w:firstLine="0"/>
      </w:pPr>
      <w:r>
        <w:rPr>
          <w:noProof/>
          <w:lang w:val="en-US"/>
        </w:rPr>
        <w:lastRenderedPageBreak/>
        <w:drawing>
          <wp:inline distT="0" distB="0" distL="0" distR="0" wp14:anchorId="5310D49F" wp14:editId="47B9A6A9">
            <wp:extent cx="5753100" cy="2962275"/>
            <wp:effectExtent l="0" t="0" r="19050" b="9525"/>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BB9F72B" w14:textId="77777777" w:rsidR="00BD1049" w:rsidRDefault="00C334DD" w:rsidP="00C334DD">
      <w:pPr>
        <w:pStyle w:val="Caption"/>
      </w:pPr>
      <w:bookmarkStart w:id="473" w:name="_Toc358731979"/>
      <w:r>
        <w:t xml:space="preserve">Figure </w:t>
      </w:r>
      <w:fldSimple w:instr=" SEQ Figure \* ARABIC ">
        <w:r w:rsidR="000829CE">
          <w:rPr>
            <w:noProof/>
          </w:rPr>
          <w:t>2</w:t>
        </w:r>
      </w:fldSimple>
      <w:r>
        <w:t> : Nombre des arrivées par région (2012)</w:t>
      </w:r>
      <w:bookmarkEnd w:id="473"/>
    </w:p>
    <w:p w14:paraId="184BED36" w14:textId="43B68B13" w:rsidR="00BD1049" w:rsidRDefault="00BD1049" w:rsidP="00BD1049">
      <w:r>
        <w:t>Bien que la ville de Luxembourg soit dominante en terme</w:t>
      </w:r>
      <w:r w:rsidR="006D3FB5">
        <w:t xml:space="preserve">s d’arrivées, les Terres Rouges, région dans laquelle s’inscrit </w:t>
      </w:r>
      <w:r w:rsidR="00A0420F">
        <w:t>le P</w:t>
      </w:r>
      <w:r w:rsidR="006D3FB5">
        <w:t xml:space="preserve">rojet, </w:t>
      </w:r>
      <w:r>
        <w:t>arrive t</w:t>
      </w:r>
      <w:r w:rsidR="006D3FB5">
        <w:t>out de même en troisième place.</w:t>
      </w:r>
      <w:r w:rsidR="002727E3">
        <w:t xml:space="preserve"> </w:t>
      </w:r>
      <w:r w:rsidR="001E4306">
        <w:t xml:space="preserve">En plus, plusieurs projets </w:t>
      </w:r>
      <w:ins w:id="474" w:author="Nicholas Didier" w:date="2013-11-19T11:38:00Z">
        <w:r w:rsidR="001F701D" w:rsidRPr="008C3492">
          <w:t>hôteliers</w:t>
        </w:r>
      </w:ins>
      <w:r w:rsidR="001E4306">
        <w:t xml:space="preserve"> (Jufa </w:t>
      </w:r>
      <w:r w:rsidR="001E4306">
        <w:rPr>
          <w:rFonts w:ascii="Arial" w:hAnsi="Arial" w:cs="Arial"/>
        </w:rPr>
        <w:t xml:space="preserve">à Rodange, Holiday Inn à Differdange vont profiter du trafic du Science Center tout comme le Science </w:t>
      </w:r>
      <w:ins w:id="475" w:author="Jean Calmes" w:date="2013-11-10T23:11:00Z">
        <w:r w:rsidR="0050754D">
          <w:rPr>
            <w:rFonts w:ascii="Arial" w:hAnsi="Arial" w:cs="Arial"/>
          </w:rPr>
          <w:t xml:space="preserve">Center </w:t>
        </w:r>
      </w:ins>
      <w:r w:rsidR="001E4306">
        <w:rPr>
          <w:rFonts w:ascii="Arial" w:hAnsi="Arial" w:cs="Arial"/>
        </w:rPr>
        <w:t xml:space="preserve">va tirer avantage d’une infrastructure </w:t>
      </w:r>
      <w:ins w:id="476" w:author="Nicholas Didier" w:date="2013-11-19T11:39:00Z">
        <w:r w:rsidR="001F701D" w:rsidRPr="008C3492">
          <w:t>hôtelier</w:t>
        </w:r>
        <w:r w:rsidR="001F701D">
          <w:t>e</w:t>
        </w:r>
      </w:ins>
      <w:r w:rsidR="001E4306">
        <w:rPr>
          <w:rFonts w:ascii="Arial" w:hAnsi="Arial" w:cs="Arial"/>
        </w:rPr>
        <w:t xml:space="preserve"> locale. </w:t>
      </w:r>
    </w:p>
    <w:p w14:paraId="33D7FA1F" w14:textId="77777777" w:rsidR="00BD1049" w:rsidRDefault="00BD1049" w:rsidP="00BD1049">
      <w:r>
        <w:t>Pour les nuitées nous avons les données suivantes sur l’année 2012 : Centre (hors Luxembourg Ville) : 234.000 ; Ville de Luxembourg : 811.000 ; Ardennes : 125.000 ; Mëllerdall : 43.000 ; Moselle : 113.000 ; Terres Rouges : 165.000.</w:t>
      </w:r>
      <w:r w:rsidRPr="00534589">
        <w:t xml:space="preserve"> </w:t>
      </w:r>
    </w:p>
    <w:p w14:paraId="7FA3585D" w14:textId="77777777" w:rsidR="00BD1049" w:rsidRDefault="00BD1049" w:rsidP="00BD1049">
      <w:pPr>
        <w:keepNext/>
        <w:ind w:firstLine="0"/>
      </w:pPr>
      <w:r>
        <w:rPr>
          <w:noProof/>
          <w:lang w:val="en-US"/>
        </w:rPr>
        <w:lastRenderedPageBreak/>
        <w:drawing>
          <wp:inline distT="0" distB="0" distL="0" distR="0" wp14:anchorId="383B8580" wp14:editId="5E7D4CC0">
            <wp:extent cx="5753100" cy="2857500"/>
            <wp:effectExtent l="0" t="0" r="19050" b="1905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881F793" w14:textId="77777777" w:rsidR="00BD1049" w:rsidRDefault="00BD1049" w:rsidP="00BD1049">
      <w:pPr>
        <w:pStyle w:val="Caption"/>
      </w:pPr>
      <w:bookmarkStart w:id="477" w:name="_Toc358731980"/>
      <w:r>
        <w:t xml:space="preserve">Figure </w:t>
      </w:r>
      <w:fldSimple w:instr=" SEQ Figure \* ARABIC ">
        <w:r w:rsidR="000829CE">
          <w:rPr>
            <w:noProof/>
          </w:rPr>
          <w:t>3</w:t>
        </w:r>
      </w:fldSimple>
      <w:r>
        <w:t>: Nombre des nuitées par région (2012)</w:t>
      </w:r>
      <w:bookmarkEnd w:id="477"/>
    </w:p>
    <w:p w14:paraId="6D038BC1" w14:textId="60DA08B7" w:rsidR="00BD1049" w:rsidRDefault="00BD1049" w:rsidP="00BD1049">
      <w:r>
        <w:t>En termes de nuitées, les chiffres sont approximativement proportionnels. Au total nous comptabilisons 1,5</w:t>
      </w:r>
      <w:r w:rsidR="00C334DD">
        <w:t xml:space="preserve"> millions</w:t>
      </w:r>
      <w:r>
        <w:t>  nuitées en 2012 au Luxembourg. Ces chiffres viennent renforcer l’image d</w:t>
      </w:r>
      <w:r w:rsidR="00A0420F">
        <w:t>u potentiel touristique du pays</w:t>
      </w:r>
      <w:r>
        <w:t>.</w:t>
      </w:r>
    </w:p>
    <w:p w14:paraId="3C1564A6" w14:textId="77777777" w:rsidR="00BD1049" w:rsidRDefault="00BD1049" w:rsidP="00BD1049">
      <w:r>
        <w:t xml:space="preserve">En moyenne la durée des séjours est de 1,9 </w:t>
      </w:r>
      <w:r w:rsidR="00A0420F">
        <w:t>jours</w:t>
      </w:r>
      <w:r>
        <w:t xml:space="preserve">, les Ardennes, le Mëllerdall et la Moselle affichent des séjours légèrement plus longs en moyenne, mais la durée est relativement courte. </w:t>
      </w:r>
      <w:r w:rsidR="00A0420F">
        <w:t>Nous avons ici un tourisme de passage, mais également des séjours weekends.</w:t>
      </w:r>
    </w:p>
    <w:p w14:paraId="1BC2FFC3" w14:textId="77777777" w:rsidR="00BD1049" w:rsidRDefault="00BD1049" w:rsidP="00BD1049">
      <w:pPr>
        <w:keepNext/>
        <w:ind w:firstLine="0"/>
      </w:pPr>
      <w:r>
        <w:rPr>
          <w:noProof/>
          <w:lang w:val="en-US"/>
        </w:rPr>
        <w:drawing>
          <wp:inline distT="0" distB="0" distL="0" distR="0" wp14:anchorId="07F64602" wp14:editId="0DE86F8E">
            <wp:extent cx="5762625" cy="2886075"/>
            <wp:effectExtent l="0" t="0" r="9525" b="952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2DA8BF2" w14:textId="77777777" w:rsidR="00BD1049" w:rsidRPr="00534589" w:rsidRDefault="00BD1049" w:rsidP="00BD1049">
      <w:pPr>
        <w:pStyle w:val="Caption"/>
      </w:pPr>
      <w:bookmarkStart w:id="478" w:name="_Toc358731981"/>
      <w:r>
        <w:t xml:space="preserve">Figure </w:t>
      </w:r>
      <w:fldSimple w:instr=" SEQ Figure \* ARABIC ">
        <w:r w:rsidR="000829CE">
          <w:rPr>
            <w:noProof/>
          </w:rPr>
          <w:t>4</w:t>
        </w:r>
      </w:fldSimple>
      <w:r>
        <w:t>: Durée moyenne d'un séjour par région (2012)</w:t>
      </w:r>
      <w:bookmarkEnd w:id="478"/>
    </w:p>
    <w:p w14:paraId="35378DEB" w14:textId="06F44B60" w:rsidR="006D3FB5" w:rsidRDefault="00897338" w:rsidP="00AE316A">
      <w:r>
        <w:lastRenderedPageBreak/>
        <w:t xml:space="preserve">Le potentiel de la Grande Région en matière de tourisme peut également jouer en faveur du Science Center </w:t>
      </w:r>
      <w:r w:rsidR="00F21EAF">
        <w:rPr>
          <w:rFonts w:ascii="Arial" w:hAnsi="Arial" w:cs="Arial"/>
        </w:rPr>
        <w:t>à</w:t>
      </w:r>
      <w:r>
        <w:t xml:space="preserve"> Differdange, dans la mesure où des visiteurs des pays voisins du Luxembourg entrent également dans le panel des visiteurs potentiels. </w:t>
      </w:r>
      <w:r w:rsidR="00A0420F">
        <w:t xml:space="preserve">Ils peuvent être de passage au Luxembourg pour continuer vers une autre destination, ou encore profiter de leur séjour dans la région pour effectuer une visite au Science Center. Le Projet </w:t>
      </w:r>
      <w:r w:rsidR="00DE1D76">
        <w:t xml:space="preserve">de </w:t>
      </w:r>
      <w:r w:rsidR="00A0420F">
        <w:t xml:space="preserve">Differdange peut répondre ici à une demande qui traverse les frontières du Luxembourg. Il s’inscrit certainement dans l’offre touristique du pays, mais sur une plus grande échelle également dans l’offre de la région. Il faut prendre en considération que non seulement le Luxembourg a </w:t>
      </w:r>
      <w:r w:rsidR="00DE1D76">
        <w:t xml:space="preserve">un </w:t>
      </w:r>
      <w:r w:rsidR="00A0420F">
        <w:t xml:space="preserve">passé </w:t>
      </w:r>
      <w:r w:rsidR="00DE1D76">
        <w:t xml:space="preserve">important </w:t>
      </w:r>
      <w:r w:rsidR="00A0420F">
        <w:t>dans</w:t>
      </w:r>
      <w:r w:rsidR="005B66D3">
        <w:t xml:space="preserve"> l’industrie et</w:t>
      </w:r>
      <w:r w:rsidR="00A0420F">
        <w:t xml:space="preserve"> la sidérurgie, mais </w:t>
      </w:r>
      <w:r w:rsidR="00DE1D76">
        <w:t>qu’ensemble avec une r</w:t>
      </w:r>
      <w:r w:rsidR="00DE1D76">
        <w:rPr>
          <w:rFonts w:ascii="Arial" w:hAnsi="Arial"/>
        </w:rPr>
        <w:t>é</w:t>
      </w:r>
      <w:r w:rsidR="00DE1D76">
        <w:t xml:space="preserve">gion comme la Sarre </w:t>
      </w:r>
      <w:r w:rsidR="005B66D3">
        <w:t xml:space="preserve">avec Völklingen inscrit au </w:t>
      </w:r>
      <w:r w:rsidR="00FF0D8E">
        <w:t xml:space="preserve">patrimoine mondial de l’UNESCO, il existe </w:t>
      </w:r>
      <w:r w:rsidR="005B66D3">
        <w:t xml:space="preserve">une offre régionale qui </w:t>
      </w:r>
      <w:r w:rsidR="00DE1D76">
        <w:t xml:space="preserve">a entrepris </w:t>
      </w:r>
      <w:r w:rsidR="00DE1D76">
        <w:rPr>
          <w:rFonts w:ascii="Arial" w:hAnsi="Arial"/>
        </w:rPr>
        <w:t>à</w:t>
      </w:r>
      <w:r w:rsidR="005B66D3">
        <w:t xml:space="preserve"> valoriser </w:t>
      </w:r>
      <w:r w:rsidR="00DE1D76">
        <w:t xml:space="preserve">son </w:t>
      </w:r>
      <w:r w:rsidR="005B66D3">
        <w:t>passé industriel.</w:t>
      </w:r>
    </w:p>
    <w:p w14:paraId="2F4C4365" w14:textId="7706655C" w:rsidR="00BD6EED" w:rsidRDefault="00176682" w:rsidP="00897338">
      <w:r>
        <w:t>À</w:t>
      </w:r>
      <w:r w:rsidR="00DE1D76">
        <w:t xml:space="preserve"> partir des derni</w:t>
      </w:r>
      <w:r w:rsidR="00DE1D76">
        <w:rPr>
          <w:rFonts w:ascii="Arial" w:hAnsi="Arial"/>
        </w:rPr>
        <w:t>è</w:t>
      </w:r>
      <w:r w:rsidR="00DE1D76">
        <w:t xml:space="preserve">res </w:t>
      </w:r>
      <w:r w:rsidR="00A527F0">
        <w:t>données disponibles</w:t>
      </w:r>
      <w:r w:rsidR="007E6320">
        <w:t>, nous comptons</w:t>
      </w:r>
      <w:r w:rsidR="00A527F0">
        <w:t xml:space="preserve"> aux alentours de 2 </w:t>
      </w:r>
      <w:r w:rsidR="00C334DD">
        <w:t>millions</w:t>
      </w:r>
      <w:r w:rsidR="001B4C4E">
        <w:t xml:space="preserve"> </w:t>
      </w:r>
      <w:r w:rsidR="00A527F0">
        <w:t xml:space="preserve"> </w:t>
      </w:r>
      <w:r w:rsidR="00DE1D76">
        <w:t>d’</w:t>
      </w:r>
      <w:r w:rsidR="00A527F0">
        <w:t xml:space="preserve">arrivées touristiques en Lorraine, 7,3 </w:t>
      </w:r>
      <w:r w:rsidR="00C334DD">
        <w:t>millions</w:t>
      </w:r>
      <w:r w:rsidR="00A527F0">
        <w:t xml:space="preserve"> en Rhénanie-Palatinat, 0,8 </w:t>
      </w:r>
      <w:r w:rsidR="00C334DD">
        <w:t>millions</w:t>
      </w:r>
      <w:r w:rsidR="00A527F0">
        <w:t xml:space="preserve"> dans la Sarre et 1,7 </w:t>
      </w:r>
      <w:r w:rsidR="00C334DD">
        <w:t>millions</w:t>
      </w:r>
      <w:r w:rsidR="00A527F0">
        <w:t xml:space="preserve"> en Wallonie</w:t>
      </w:r>
      <w:r w:rsidR="00BD6EED">
        <w:t xml:space="preserve"> en moyenne par année.</w:t>
      </w:r>
      <w:r w:rsidR="00897338">
        <w:t xml:space="preserve"> </w:t>
      </w:r>
      <w:r w:rsidR="00BD6EED">
        <w:t>En termes de nuitées les chiffres sa traduisent comme suit : Lorraine :</w:t>
      </w:r>
      <w:r w:rsidR="002727E3">
        <w:t xml:space="preserve"> </w:t>
      </w:r>
      <w:r w:rsidR="00BD6EED">
        <w:t xml:space="preserve">3,8 </w:t>
      </w:r>
      <w:r w:rsidR="00C334DD">
        <w:t>millions</w:t>
      </w:r>
      <w:r w:rsidR="00BD6EED">
        <w:t xml:space="preserve"> ; Rhénanie-Palatinat : 19 </w:t>
      </w:r>
      <w:r w:rsidR="00C334DD">
        <w:t>millions</w:t>
      </w:r>
      <w:r w:rsidR="00BD6EED">
        <w:t xml:space="preserve"> ; Sarre 2,3 </w:t>
      </w:r>
      <w:r w:rsidR="00C334DD">
        <w:t>millions</w:t>
      </w:r>
      <w:r w:rsidR="00BD6EED">
        <w:t xml:space="preserve"> et Wallonie 6,7 </w:t>
      </w:r>
      <w:r w:rsidR="00C334DD">
        <w:t>millions.</w:t>
      </w:r>
    </w:p>
    <w:p w14:paraId="1BC2370F" w14:textId="77777777" w:rsidR="00BD6EED" w:rsidRDefault="00BD6EED" w:rsidP="00BD6EED">
      <w:pPr>
        <w:keepNext/>
        <w:ind w:firstLine="0"/>
      </w:pPr>
      <w:r>
        <w:rPr>
          <w:noProof/>
          <w:lang w:val="en-US"/>
        </w:rPr>
        <w:drawing>
          <wp:inline distT="0" distB="0" distL="0" distR="0" wp14:anchorId="290C503C" wp14:editId="586EE9BC">
            <wp:extent cx="5781675" cy="3695700"/>
            <wp:effectExtent l="0" t="0" r="9525" b="1905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4C70B3A" w14:textId="77777777" w:rsidR="00BD6EED" w:rsidRDefault="00BD6EED" w:rsidP="00BD6EED">
      <w:pPr>
        <w:pStyle w:val="Caption"/>
      </w:pPr>
      <w:bookmarkStart w:id="479" w:name="_Toc358731982"/>
      <w:r>
        <w:t xml:space="preserve">Figure </w:t>
      </w:r>
      <w:fldSimple w:instr=" SEQ Figure \* ARABIC ">
        <w:r w:rsidR="000829CE">
          <w:rPr>
            <w:noProof/>
          </w:rPr>
          <w:t>5</w:t>
        </w:r>
      </w:fldSimple>
      <w:r>
        <w:t>: Arrivées et nuitées par région (en moyenne sur les dernières années)</w:t>
      </w:r>
      <w:bookmarkEnd w:id="479"/>
    </w:p>
    <w:p w14:paraId="63065C34" w14:textId="77777777" w:rsidR="00BD6EED" w:rsidRDefault="00BD6EED" w:rsidP="00BD6EED">
      <w:r>
        <w:lastRenderedPageBreak/>
        <w:t xml:space="preserve">Les chiffres des différentes régions sont encourageants, l’importance des </w:t>
      </w:r>
      <w:r w:rsidR="00A0420F">
        <w:t>données</w:t>
      </w:r>
      <w:r w:rsidR="0080751E">
        <w:t xml:space="preserve"> est néanmoins parlante pour l’activité touristique, qui est considérable. </w:t>
      </w:r>
    </w:p>
    <w:p w14:paraId="060C1036" w14:textId="77777777" w:rsidR="0080751E" w:rsidRDefault="0080751E" w:rsidP="0080751E">
      <w:r>
        <w:t>En termes de capacités d’accueil (nombre de lits), les chiffres sont les suivants : 27.000 pour la Lorraine, 150.000 pour la Rhénanie-Palatinat, 14</w:t>
      </w:r>
      <w:r w:rsidR="002727E3">
        <w:t>.</w:t>
      </w:r>
      <w:r>
        <w:t>000 pour la Sarre et 100.000 pour la Wallonie (chiffres approximatifs).</w:t>
      </w:r>
    </w:p>
    <w:p w14:paraId="17D68883" w14:textId="77777777" w:rsidR="0080751E" w:rsidRDefault="0080751E" w:rsidP="0080751E">
      <w:pPr>
        <w:keepNext/>
        <w:ind w:firstLine="0"/>
      </w:pPr>
      <w:r>
        <w:rPr>
          <w:noProof/>
          <w:lang w:val="en-US"/>
        </w:rPr>
        <w:drawing>
          <wp:inline distT="0" distB="0" distL="0" distR="0" wp14:anchorId="3209A644" wp14:editId="373C57CB">
            <wp:extent cx="5762625" cy="3181350"/>
            <wp:effectExtent l="0" t="0" r="9525" b="1905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C3FD977" w14:textId="77777777" w:rsidR="0080751E" w:rsidRDefault="0080751E" w:rsidP="0080751E">
      <w:pPr>
        <w:pStyle w:val="Caption"/>
      </w:pPr>
      <w:bookmarkStart w:id="480" w:name="_Toc358731983"/>
      <w:r>
        <w:t xml:space="preserve">Figure </w:t>
      </w:r>
      <w:fldSimple w:instr=" SEQ Figure \* ARABIC ">
        <w:r w:rsidR="000829CE">
          <w:rPr>
            <w:noProof/>
          </w:rPr>
          <w:t>6</w:t>
        </w:r>
      </w:fldSimple>
      <w:r>
        <w:t>: Capacité d'accueil des différentes régions (nombre de lits)</w:t>
      </w:r>
      <w:bookmarkEnd w:id="480"/>
    </w:p>
    <w:p w14:paraId="588675D5" w14:textId="3194E956" w:rsidR="0080751E" w:rsidRDefault="00A4694E" w:rsidP="00BD6EED">
      <w:r>
        <w:t xml:space="preserve">Nous </w:t>
      </w:r>
      <w:r w:rsidR="00176682">
        <w:t>constatons</w:t>
      </w:r>
      <w:r>
        <w:t xml:space="preserve"> qu’en termes de capacités d’accueil la Rhénanie et la Wallonie sont bien représentés, la Lorraine un peu moins</w:t>
      </w:r>
      <w:r w:rsidR="00176682">
        <w:t>,</w:t>
      </w:r>
      <w:r>
        <w:t xml:space="preserve"> suivi de la Sarre. Comparée à la Wallonie, la Lorraine a </w:t>
      </w:r>
      <w:r w:rsidR="00176682">
        <w:t xml:space="preserve">plus de nuitées </w:t>
      </w:r>
      <w:r>
        <w:t xml:space="preserve">proportionnellement à sa capacité d’accueil. La capacité d’accueil n’est donc pas forcément synonyme de nuitées. </w:t>
      </w:r>
    </w:p>
    <w:p w14:paraId="396350C9" w14:textId="38C859FD" w:rsidR="00A4694E" w:rsidRPr="007E6320" w:rsidRDefault="007E6320" w:rsidP="00BD6EED">
      <w:pPr>
        <w:rPr>
          <w:i/>
        </w:rPr>
      </w:pPr>
      <w:r>
        <w:t>Nous constatons tout de même que</w:t>
      </w:r>
      <w:r w:rsidR="00A4694E">
        <w:t xml:space="preserve"> le potentiel touristique de la Grande Région ne cesse de se développer. Les projets communs sont également en vue afin de mieux coordonner </w:t>
      </w:r>
      <w:r w:rsidR="00B0369B">
        <w:t xml:space="preserve">l’offre </w:t>
      </w:r>
      <w:r w:rsidR="00897338">
        <w:t>touristique trans</w:t>
      </w:r>
      <w:r w:rsidR="00DE1D76">
        <w:t>-</w:t>
      </w:r>
      <w:r w:rsidR="00897338">
        <w:t xml:space="preserve">régionale, ce qui constitue un avantage considérable pour le Projet </w:t>
      </w:r>
      <w:r w:rsidR="00DE1D76">
        <w:t xml:space="preserve">de </w:t>
      </w:r>
      <w:r w:rsidR="00897338">
        <w:t xml:space="preserve">Differdange. </w:t>
      </w:r>
      <w:r w:rsidRPr="007E6320">
        <w:rPr>
          <w:i/>
        </w:rPr>
        <w:t>(Institut de la Grande Région : Forum Tourisme en Grande Région)</w:t>
      </w:r>
    </w:p>
    <w:p w14:paraId="321EF1C8" w14:textId="77777777" w:rsidR="000D7B6D" w:rsidRDefault="00A139AC" w:rsidP="000D7B6D">
      <w:pPr>
        <w:pStyle w:val="Heading2"/>
      </w:pPr>
      <w:bookmarkStart w:id="481" w:name="_Toc245615670"/>
      <w:r>
        <w:t>5</w:t>
      </w:r>
      <w:r w:rsidR="00492B81">
        <w:t>.2</w:t>
      </w:r>
      <w:r w:rsidR="000D7B6D">
        <w:t xml:space="preserve">. </w:t>
      </w:r>
      <w:r w:rsidR="00F41A49">
        <w:t>Les Terres Rouges</w:t>
      </w:r>
      <w:bookmarkEnd w:id="481"/>
    </w:p>
    <w:p w14:paraId="682E596D" w14:textId="6C89642B" w:rsidR="0001195F" w:rsidRDefault="00A906C1" w:rsidP="003605AC">
      <w:r>
        <w:t xml:space="preserve">Analysons de plus près la région des Terres Rouges dans laquelle s’inscrit le projet du Luxembourg Science Center. </w:t>
      </w:r>
      <w:r w:rsidR="003605AC">
        <w:t xml:space="preserve">Le Sud comptabilise en tout 20 </w:t>
      </w:r>
      <w:r w:rsidR="003605AC">
        <w:lastRenderedPageBreak/>
        <w:t>hébergements (hôtels, auberges, pensions) qui se traduisent en 1300 lits. Cette capacité d’accueil est très intéressante, sachant que l</w:t>
      </w:r>
      <w:r w:rsidR="0001195F">
        <w:t>e tourisme dans la région Sud du Luxembourg est encore dans un sta</w:t>
      </w:r>
      <w:r>
        <w:t>de embryonnaire, même si en 2012</w:t>
      </w:r>
      <w:r w:rsidR="0001195F">
        <w:t xml:space="preserve"> les différents hébergements de la région affichent un total d’environ </w:t>
      </w:r>
      <w:r>
        <w:t>166</w:t>
      </w:r>
      <w:r w:rsidR="0001195F">
        <w:t xml:space="preserve">.000 nuitées sur toute l’année </w:t>
      </w:r>
      <w:r w:rsidR="0001195F" w:rsidRPr="00D2023A">
        <w:rPr>
          <w:i/>
        </w:rPr>
        <w:t>(source S</w:t>
      </w:r>
      <w:r w:rsidR="00D2023A" w:rsidRPr="00D2023A">
        <w:rPr>
          <w:i/>
        </w:rPr>
        <w:t>TATEC</w:t>
      </w:r>
      <w:r w:rsidR="0001195F" w:rsidRPr="00D2023A">
        <w:rPr>
          <w:i/>
        </w:rPr>
        <w:t>).</w:t>
      </w:r>
      <w:r w:rsidR="0001195F">
        <w:t xml:space="preserve"> Ces données, bien qu’influencées par un tourisme de passage et un tourisme d’affaires de la région (zone industrielle Bascharage, ArcelorMittal, etc.), reflètent les capacités d’accueil et il en résulte un potentiel pour développer d’avant</w:t>
      </w:r>
      <w:r w:rsidR="00C76074">
        <w:t>age le tourisme de cette région</w:t>
      </w:r>
      <w:r w:rsidR="00897338">
        <w:t xml:space="preserve"> </w:t>
      </w:r>
      <w:r w:rsidR="00C76074">
        <w:t xml:space="preserve">La ville de Differdange a également trois projets d’hébergement en cours qui devraient offrir 190.000 </w:t>
      </w:r>
      <w:r w:rsidR="00127ADB">
        <w:t>nuitées </w:t>
      </w:r>
      <w:r w:rsidR="00C76074">
        <w:t xml:space="preserve"> en plus de l’offre déjà existante.</w:t>
      </w:r>
    </w:p>
    <w:p w14:paraId="55298748" w14:textId="77777777" w:rsidR="003605AC" w:rsidRDefault="003605AC" w:rsidP="003605AC">
      <w:pPr>
        <w:keepNext/>
        <w:ind w:firstLine="0"/>
      </w:pPr>
      <w:r>
        <w:rPr>
          <w:noProof/>
          <w:lang w:val="en-US"/>
        </w:rPr>
        <w:drawing>
          <wp:inline distT="0" distB="0" distL="0" distR="0" wp14:anchorId="2100DF77" wp14:editId="39898E1B">
            <wp:extent cx="5753100" cy="22479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37C972" w14:textId="77777777" w:rsidR="003605AC" w:rsidRDefault="003605AC" w:rsidP="003605AC">
      <w:pPr>
        <w:pStyle w:val="Caption"/>
      </w:pPr>
      <w:bookmarkStart w:id="482" w:name="_Toc358731984"/>
      <w:r>
        <w:t xml:space="preserve">Figure </w:t>
      </w:r>
      <w:fldSimple w:instr=" SEQ Figure \* ARABIC ">
        <w:r w:rsidR="000829CE">
          <w:rPr>
            <w:noProof/>
          </w:rPr>
          <w:t>7</w:t>
        </w:r>
      </w:fldSimple>
      <w:r>
        <w:t>: Nombre des arrivées et nuitées (Région Terres Rouges 2012)</w:t>
      </w:r>
      <w:bookmarkEnd w:id="482"/>
    </w:p>
    <w:p w14:paraId="3837F0A8" w14:textId="0DBB51E6" w:rsidR="00184606" w:rsidRDefault="00C76074" w:rsidP="00A65B92">
      <w:r>
        <w:t xml:space="preserve">Au-delà des chiffres du tourisme, nous </w:t>
      </w:r>
      <w:r w:rsidR="00AC7D7F">
        <w:t>portons</w:t>
      </w:r>
      <w:r>
        <w:t xml:space="preserve"> également</w:t>
      </w:r>
      <w:r w:rsidR="00AC7D7F">
        <w:t xml:space="preserve"> un regard plus en détail sur</w:t>
      </w:r>
      <w:r>
        <w:t xml:space="preserve"> les alentours</w:t>
      </w:r>
      <w:r w:rsidR="00AC7D7F">
        <w:t xml:space="preserve"> de Differdange et</w:t>
      </w:r>
      <w:r>
        <w:t xml:space="preserve"> la région des Terres Rouges.</w:t>
      </w:r>
      <w:r w:rsidR="00AC7D7F">
        <w:t xml:space="preserve"> Malgré son image un peu négative en matière de tourisme, la région sud du pays a beaucoup à offrir. Nous avons les différents sites liées à l’industrie, comme le Musée des Mines à Rumelange, la Mine Cockerill à Esch/Alzette, le site du Fond de Gras</w:t>
      </w:r>
      <w:r>
        <w:t xml:space="preserve"> </w:t>
      </w:r>
      <w:r w:rsidR="00AC7D7F">
        <w:t xml:space="preserve">qui racontent le passé industriel de la région. Une autre facette de la région est la nature abondante, les espaces verts et même un parc naturel protégé, le « Giele Botter », cet aspect va à l’encontre de l’image </w:t>
      </w:r>
      <w:r w:rsidR="00DE1D76">
        <w:t xml:space="preserve">traditionnelle </w:t>
      </w:r>
      <w:r w:rsidR="00AC7D7F">
        <w:t xml:space="preserve">des Terres Rouges. Ces grands espaces verts à Differdange, mais aussi à Kayl, Dudelange, Schifflange ou Esch </w:t>
      </w:r>
      <w:r w:rsidR="00F46197">
        <w:t>permettent</w:t>
      </w:r>
      <w:r w:rsidR="00AC7D7F">
        <w:t xml:space="preserve"> des randonnées et des tours en vélo dans un panorama unique, où la nature a repris le dessus dans un paysage marqué par l’exploitation des mines.</w:t>
      </w:r>
      <w:r w:rsidR="00F46197">
        <w:t xml:space="preserve"> L’offre culturelle ne cesse de se diversifier dans cette région avec la « Rockhal » à Esch/Belval, où de </w:t>
      </w:r>
      <w:r w:rsidR="00F46197">
        <w:lastRenderedPageBreak/>
        <w:t xml:space="preserve">nombreux concerts ont lieu, la Kulturfabik à Esch avec de nombreuses manifestations, ou le centre culturel H2O à Differdange, </w:t>
      </w:r>
      <w:r w:rsidR="00DE1D76">
        <w:t xml:space="preserve">qui </w:t>
      </w:r>
      <w:r w:rsidR="00F46197">
        <w:t>ne sont que quelques exemples d’une offre qui ne cesse de se développer. La ville de Differdange est également en train de se refaire une image</w:t>
      </w:r>
      <w:r w:rsidR="00DE1D76">
        <w:t xml:space="preserve"> : </w:t>
      </w:r>
      <w:r w:rsidR="00F46197">
        <w:t xml:space="preserve">réalisation de la zone piétonne, nouveau Stade Municipal, projet Auquasud, etc., en plus </w:t>
      </w:r>
      <w:r w:rsidR="00DE1D76">
        <w:t xml:space="preserve">de nouvelles </w:t>
      </w:r>
      <w:r w:rsidR="00F46197">
        <w:t>infrastructures, la ville propose de nombreuses manifestations qui attirent le public, à repérer notamment le Blues Express, qui est devenu une institution dans le la région et ceci non-seulement pour les amoureux du Blues. L’image un peu ternie de la ville « grise » est en train de changer et la qualité de vie des habitants s’améliore.</w:t>
      </w:r>
      <w:r w:rsidR="00AC7D7F">
        <w:t xml:space="preserve"> </w:t>
      </w:r>
      <w:r w:rsidR="00184606">
        <w:t>Tous ces éléments sont favorables au développement du tourisme dans la région et contribuent à l’attractivité du bassin pour les visiteurs.</w:t>
      </w:r>
    </w:p>
    <w:p w14:paraId="5518397E" w14:textId="77777777" w:rsidR="00F6331A" w:rsidRDefault="0001195F" w:rsidP="00A65B92">
      <w:r>
        <w:t>L’émergence récente de l’Office Régional du Tourisme Sud, montre</w:t>
      </w:r>
      <w:r w:rsidR="00184606">
        <w:t xml:space="preserve"> également</w:t>
      </w:r>
      <w:r>
        <w:t xml:space="preserve"> une réelle volonté de faire avancer le tourisme pour la région des Terres Rouges. Une synergie des différents acteurs et prestataires sur le marché, ainsi qu’une offre touristique cohérente serait</w:t>
      </w:r>
      <w:r w:rsidR="00184606">
        <w:t xml:space="preserve"> un atout pour la région et le P</w:t>
      </w:r>
      <w:r>
        <w:t>rojet.</w:t>
      </w:r>
    </w:p>
    <w:p w14:paraId="1D627629" w14:textId="77777777" w:rsidR="00F6331A" w:rsidRDefault="00F6331A" w:rsidP="00F6331A">
      <w:pPr>
        <w:pStyle w:val="Heading2"/>
      </w:pPr>
      <w:bookmarkStart w:id="483" w:name="_Toc245615671"/>
      <w:r>
        <w:t>5.3. L’impact économique du Tourisme</w:t>
      </w:r>
      <w:bookmarkEnd w:id="483"/>
    </w:p>
    <w:p w14:paraId="655BBF23" w14:textId="7821B3B8" w:rsidR="00E531A7" w:rsidRDefault="00E531A7" w:rsidP="00F6331A">
      <w:r w:rsidRPr="00E531A7">
        <w:t xml:space="preserve">Le rôle du tourisme dans l’économie est souvent perçu comme limité au seul secteur des </w:t>
      </w:r>
      <w:r w:rsidR="00E47B1C">
        <w:t>HORE</w:t>
      </w:r>
      <w:r w:rsidR="00DE1D76">
        <w:t>S</w:t>
      </w:r>
      <w:r w:rsidR="00E47B1C">
        <w:t>CA</w:t>
      </w:r>
      <w:r w:rsidRPr="00E531A7">
        <w:t xml:space="preserve"> (</w:t>
      </w:r>
      <w:r w:rsidR="00E47B1C" w:rsidRPr="00E531A7">
        <w:t>hôtels</w:t>
      </w:r>
      <w:r w:rsidR="00E47B1C">
        <w:t>,</w:t>
      </w:r>
      <w:r w:rsidR="00E47B1C" w:rsidRPr="00E531A7">
        <w:t xml:space="preserve"> restaurants et </w:t>
      </w:r>
      <w:r w:rsidR="00E47B1C">
        <w:t>cafés</w:t>
      </w:r>
      <w:r w:rsidRPr="00E531A7">
        <w:t xml:space="preserve">) ainsi qu’aux agences de voyages, </w:t>
      </w:r>
      <w:r w:rsidR="00E47B1C">
        <w:t xml:space="preserve">les </w:t>
      </w:r>
      <w:r w:rsidRPr="00E531A7">
        <w:t xml:space="preserve">réceptifs et </w:t>
      </w:r>
      <w:r w:rsidR="00E47B1C">
        <w:t xml:space="preserve">les </w:t>
      </w:r>
      <w:r w:rsidRPr="00E531A7">
        <w:t xml:space="preserve">transporteurs, qui constituent dans de nombreux pays le premier secteur des services. Cependant, l’impact économique du secteur touristique est beaucoup plus important dans la mesure où la production des services de tourisme et de loisirs nécessite de nombreux « inputs » qui concernent l’ensemble de la production à la fois agricole, des </w:t>
      </w:r>
      <w:r w:rsidR="00E47B1C">
        <w:t>industries agroalimentaire</w:t>
      </w:r>
      <w:r w:rsidRPr="00E531A7">
        <w:t xml:space="preserve"> et industrielle y compris la production de biens d’équipement et le secteur du bâtiment et des travaux publics.</w:t>
      </w:r>
    </w:p>
    <w:p w14:paraId="0BC07D0E" w14:textId="77777777" w:rsidR="00F6331A" w:rsidRDefault="00F6331A" w:rsidP="00F6331A">
      <w:r>
        <w:t xml:space="preserve">L’impact économique du tourisme a longtemps été sous-estimé, les mesures ont commencé au Canada dans les années 1990 (première étude en 1971 sur le Carnaval du Québec). D’abord sur le calcul d’impact économique d’évènements, le plus souvent sportifs ou culturels. </w:t>
      </w:r>
    </w:p>
    <w:p w14:paraId="728A45AB" w14:textId="204697C6" w:rsidR="00F6331A" w:rsidRDefault="00F6331A" w:rsidP="00F6331A">
      <w:r>
        <w:t>En France par exemple, les premières études sont réalisées dans les années 2000, sur des év</w:t>
      </w:r>
      <w:r w:rsidR="00DE1D76">
        <w:rPr>
          <w:rFonts w:ascii="Arial" w:hAnsi="Arial"/>
        </w:rPr>
        <w:t>é</w:t>
      </w:r>
      <w:r>
        <w:t xml:space="preserve">nements sportifs ou culturels, parfois sur des sites touristiques </w:t>
      </w:r>
      <w:r>
        <w:lastRenderedPageBreak/>
        <w:t>comme le Pont du Gard. Une trentaine d’études ont ainsi été réalisées sur des év</w:t>
      </w:r>
      <w:r w:rsidR="00DE1D76">
        <w:rPr>
          <w:rFonts w:ascii="Arial" w:hAnsi="Arial"/>
        </w:rPr>
        <w:t>é</w:t>
      </w:r>
      <w:r>
        <w:t xml:space="preserve">nements en France dans les années 2000. Les collectivités </w:t>
      </w:r>
      <w:r w:rsidR="00DE1D76">
        <w:t xml:space="preserve">publiques </w:t>
      </w:r>
      <w:r>
        <w:t>et associations œuvrant dans le secteur touristique se sont intéressées à la mesure des retombées économiques du tourisme en général, sur leur zone de compétence, dans un but d’observation.</w:t>
      </w:r>
    </w:p>
    <w:p w14:paraId="3D9FAB2E" w14:textId="77777777" w:rsidR="00F6331A" w:rsidRDefault="00F6331A" w:rsidP="00F6331A">
      <w:r>
        <w:t>Il existe différents types de retombées pour une attraction touristique dans une région, il y a les retombés directes, indirectes et les retombés induites.</w:t>
      </w:r>
    </w:p>
    <w:p w14:paraId="3176D981" w14:textId="77777777" w:rsidR="00F6331A" w:rsidRDefault="00F6331A" w:rsidP="003F4FDB">
      <w:r>
        <w:t>Les retombées directes correspondent aux flux économiques générés par les touristes dans les activités caractéristiques du tourisme (hébergement, restauration, activités de visite et de loisirs). Retombées que l’on peut mesurer à partir d’un compte de résultats d’une activité touristique publique ou privée ou à partir des dépenses des visiteurs dans ces entreprises: chiffre d’affaires</w:t>
      </w:r>
      <w:r w:rsidR="003F4FDB">
        <w:t>,</w:t>
      </w:r>
      <w:r>
        <w:t xml:space="preserve"> </w:t>
      </w:r>
      <w:r w:rsidR="003F4FDB">
        <w:t xml:space="preserve">valeur ajoutée, </w:t>
      </w:r>
      <w:r>
        <w:t>emplois</w:t>
      </w:r>
      <w:r w:rsidR="003F4FDB">
        <w:t xml:space="preserve">, </w:t>
      </w:r>
      <w:r>
        <w:t>fiscalité</w:t>
      </w:r>
      <w:r w:rsidR="00E531A7">
        <w:t>, etc</w:t>
      </w:r>
      <w:r w:rsidR="003F4FDB">
        <w:t>.</w:t>
      </w:r>
    </w:p>
    <w:p w14:paraId="378302E1" w14:textId="77777777" w:rsidR="003F4FDB" w:rsidRDefault="003F4FDB" w:rsidP="003F4FDB">
      <w:r>
        <w:t>Les retombées directes sont liées aux activités caractéristiques du tourisme :</w:t>
      </w:r>
    </w:p>
    <w:p w14:paraId="3812437C" w14:textId="77777777" w:rsidR="003F4FDB" w:rsidRDefault="003F4FDB" w:rsidP="003F4FDB">
      <w:pPr>
        <w:pStyle w:val="ListParagraph"/>
        <w:numPr>
          <w:ilvl w:val="0"/>
          <w:numId w:val="12"/>
        </w:numPr>
      </w:pPr>
      <w:r>
        <w:t>Les hébergements touristiques,</w:t>
      </w:r>
    </w:p>
    <w:p w14:paraId="2FB3CC68" w14:textId="77777777" w:rsidR="003F4FDB" w:rsidRDefault="003F4FDB" w:rsidP="003F4FDB">
      <w:pPr>
        <w:pStyle w:val="ListParagraph"/>
        <w:numPr>
          <w:ilvl w:val="0"/>
          <w:numId w:val="12"/>
        </w:numPr>
      </w:pPr>
      <w:r>
        <w:t>Les sites de visite (musées, châteaux, expositions permanentes, parcs animaliers, sites naturels, sites de découverte économique...)</w:t>
      </w:r>
    </w:p>
    <w:p w14:paraId="1FB57BE3" w14:textId="77777777" w:rsidR="003F4FDB" w:rsidRDefault="003F4FDB" w:rsidP="003F4FDB">
      <w:pPr>
        <w:pStyle w:val="ListParagraph"/>
        <w:numPr>
          <w:ilvl w:val="0"/>
          <w:numId w:val="12"/>
        </w:numPr>
      </w:pPr>
      <w:r>
        <w:t>Les équipements structurants (installations sportives, centre de congrès...)</w:t>
      </w:r>
    </w:p>
    <w:p w14:paraId="105E7F98" w14:textId="77777777" w:rsidR="003F4FDB" w:rsidRDefault="003F4FDB" w:rsidP="003F4FDB">
      <w:pPr>
        <w:pStyle w:val="ListParagraph"/>
        <w:numPr>
          <w:ilvl w:val="0"/>
          <w:numId w:val="12"/>
        </w:numPr>
      </w:pPr>
      <w:r>
        <w:t>Les activités et animations à vocation touristique (festivals, foires et marchés, expositions temporaires, spectacles, visites accompagnées...)</w:t>
      </w:r>
    </w:p>
    <w:p w14:paraId="1451B2AD" w14:textId="62F268E6" w:rsidR="003F4FDB" w:rsidRDefault="003F4FDB" w:rsidP="003F4FDB">
      <w:r>
        <w:t xml:space="preserve">Les retombées indirectes sont les dépenses effectuées par les touristes et excursionnistes dans les activités non caractéristiques du tourisme (commerces, services aux particuliers, carburant...) </w:t>
      </w:r>
      <w:r w:rsidR="00DE1D76">
        <w:t xml:space="preserve">comme </w:t>
      </w:r>
      <w:r>
        <w:t>les dépenses effectuées par les clients du visiteur dans les commerces locaux (essence, produits alimentaires, souvenirs, taxis, coiffeurs, etc.). Les effets indirects peuvent être évalués à partir d’enquêtes auprès d’un échantillon de visiteurs, commerçants, ou prestataires de services.</w:t>
      </w:r>
    </w:p>
    <w:p w14:paraId="1D406321" w14:textId="77777777" w:rsidR="003F4FDB" w:rsidRDefault="003F4FDB" w:rsidP="003F4FDB">
      <w:r>
        <w:t>Les retombées indirectes sont liées aux activités non caractéristiques du tourisme :</w:t>
      </w:r>
    </w:p>
    <w:p w14:paraId="4A279904" w14:textId="77777777" w:rsidR="003F4FDB" w:rsidRDefault="003F4FDB" w:rsidP="003F4FDB">
      <w:pPr>
        <w:pStyle w:val="ListParagraph"/>
        <w:numPr>
          <w:ilvl w:val="0"/>
          <w:numId w:val="13"/>
        </w:numPr>
      </w:pPr>
      <w:r>
        <w:t>Les commerces de proximité (alimentaire, cadeaux, produits du terroir...)</w:t>
      </w:r>
    </w:p>
    <w:p w14:paraId="6C2618D9" w14:textId="77777777" w:rsidR="003F4FDB" w:rsidRDefault="003F4FDB" w:rsidP="003F4FDB">
      <w:pPr>
        <w:pStyle w:val="ListParagraph"/>
        <w:numPr>
          <w:ilvl w:val="0"/>
          <w:numId w:val="13"/>
        </w:numPr>
      </w:pPr>
      <w:r>
        <w:lastRenderedPageBreak/>
        <w:t>Les services à la personne (coiffeur, médecin, garagiste...)</w:t>
      </w:r>
    </w:p>
    <w:p w14:paraId="0C943A57" w14:textId="77777777" w:rsidR="003F4FDB" w:rsidRDefault="003F4FDB" w:rsidP="003F4FDB">
      <w:r>
        <w:t xml:space="preserve">Les retombées induites sont les </w:t>
      </w:r>
      <w:r w:rsidR="00BC705F">
        <w:t>dépenses effectuée</w:t>
      </w:r>
      <w:r w:rsidR="00CD2B3E">
        <w:t>s</w:t>
      </w:r>
      <w:r>
        <w:t xml:space="preserve">, non pas par les touristes et visiteurs, mais par les entreprises bénéficiaires des effets directs </w:t>
      </w:r>
      <w:r w:rsidR="008F5CE2">
        <w:t>et indirects évoqués ci-dessus :</w:t>
      </w:r>
      <w:r>
        <w:t xml:space="preserve"> dépenses faites par les entreprises touristiques auprès d</w:t>
      </w:r>
      <w:r w:rsidR="008F5CE2">
        <w:t>e leurs fournisseurs</w:t>
      </w:r>
      <w:r>
        <w:t>, dépenses faites par les salariés de ces entreprises dans l’économie locale. C’est l’effet « b</w:t>
      </w:r>
      <w:r w:rsidR="00BC705F">
        <w:t>o</w:t>
      </w:r>
      <w:r>
        <w:t>ule de neige» ou effet multiplicateur</w:t>
      </w:r>
      <w:r w:rsidR="00BC705F">
        <w:t>.</w:t>
      </w:r>
    </w:p>
    <w:p w14:paraId="2D8ED8AC" w14:textId="70D5D636" w:rsidR="008F5CE2" w:rsidRDefault="008F5CE2" w:rsidP="008C3492">
      <w:pPr>
        <w:pStyle w:val="CommentText"/>
        <w:spacing w:line="360" w:lineRule="auto"/>
      </w:pPr>
      <w:r>
        <w:t>HORE</w:t>
      </w:r>
      <w:r w:rsidR="00DE1D76">
        <w:t>S</w:t>
      </w:r>
      <w:r>
        <w:t xml:space="preserve">CA </w:t>
      </w:r>
      <w:r w:rsidR="00E531A7">
        <w:t>estime qu’un touriste au Luxembourg dépense en moyenne 68.- EUR par jour</w:t>
      </w:r>
      <w:ins w:id="484" w:author="Nicholas Didier" w:date="2013-11-19T11:41:00Z">
        <w:r w:rsidR="001F701D">
          <w:t xml:space="preserve"> pour ce genre d</w:t>
        </w:r>
      </w:ins>
      <w:ins w:id="485" w:author="Nicholas Didier" w:date="2013-11-19T11:42:00Z">
        <w:r w:rsidR="001F701D">
          <w:t>’activit</w:t>
        </w:r>
        <w:r w:rsidR="001F701D">
          <w:rPr>
            <w:rFonts w:ascii="Arial" w:hAnsi="Arial" w:cs="Arial"/>
          </w:rPr>
          <w:t>é</w:t>
        </w:r>
      </w:ins>
      <w:r w:rsidR="00E531A7">
        <w:t xml:space="preserve">. Ce chiffre est bien évidemment approximatif, mais </w:t>
      </w:r>
      <w:r w:rsidR="00864D43">
        <w:t>pourrait cependant être pris comme une mesure de dépense potentielle par touriste visitant le Science Centre</w:t>
      </w:r>
      <w:ins w:id="486" w:author="Nicholas Didier" w:date="2013-11-19T11:42:00Z">
        <w:r w:rsidR="001F701D">
          <w:t xml:space="preserve">. </w:t>
        </w:r>
      </w:ins>
      <w:r w:rsidR="00E531A7">
        <w:t xml:space="preserve">Sur </w:t>
      </w:r>
      <w:ins w:id="487" w:author="Nicholas Didier" w:date="2013-11-19T11:42:00Z">
        <w:r w:rsidR="001F701D">
          <w:t xml:space="preserve">une </w:t>
        </w:r>
      </w:ins>
      <w:r w:rsidR="00DE1D76">
        <w:t xml:space="preserve">base d’un </w:t>
      </w:r>
      <w:r w:rsidR="00E531A7">
        <w:t>potentiel</w:t>
      </w:r>
      <w:ins w:id="488" w:author="Nicholas Didier" w:date="2013-11-19T11:43:00Z">
        <w:r w:rsidR="001F701D">
          <w:t xml:space="preserve"> annuel</w:t>
        </w:r>
      </w:ins>
      <w:r w:rsidR="00E531A7">
        <w:t xml:space="preserve"> de 300.000</w:t>
      </w:r>
      <w:r w:rsidR="00DE1D76">
        <w:t>+</w:t>
      </w:r>
      <w:r w:rsidR="00E531A7">
        <w:t xml:space="preserve"> visiteurs, le Science Center pourrait </w:t>
      </w:r>
      <w:r w:rsidR="00176682">
        <w:t xml:space="preserve">dans cette hypothèse </w:t>
      </w:r>
      <w:r w:rsidR="00E531A7">
        <w:t xml:space="preserve">générer </w:t>
      </w:r>
      <w:r w:rsidR="00DE1D76">
        <w:t xml:space="preserve">des retombés économiques directes et indirectes d’environ 20 </w:t>
      </w:r>
      <w:r w:rsidR="00E531A7">
        <w:t>millions d’euros par an</w:t>
      </w:r>
      <w:r w:rsidR="00DE1D76">
        <w:t xml:space="preserve">. </w:t>
      </w:r>
      <w:r w:rsidR="00E531A7">
        <w:t xml:space="preserve"> </w:t>
      </w:r>
    </w:p>
    <w:p w14:paraId="5C1B19BF" w14:textId="77777777" w:rsidR="00F6331A" w:rsidRDefault="00F6331A">
      <w:pPr>
        <w:spacing w:line="480" w:lineRule="auto"/>
        <w:ind w:firstLine="360"/>
        <w:jc w:val="left"/>
      </w:pPr>
      <w:r>
        <w:br w:type="page"/>
      </w:r>
    </w:p>
    <w:p w14:paraId="16B7975F" w14:textId="77777777" w:rsidR="00F41A49" w:rsidRDefault="000B7850" w:rsidP="007A4A7B">
      <w:pPr>
        <w:pStyle w:val="Heading1"/>
        <w:numPr>
          <w:ilvl w:val="0"/>
          <w:numId w:val="1"/>
        </w:numPr>
      </w:pPr>
      <w:bookmarkStart w:id="489" w:name="_Toc245615672"/>
      <w:r>
        <w:lastRenderedPageBreak/>
        <w:t>Le cas du Parc Merveilleux à Bettembourg</w:t>
      </w:r>
      <w:bookmarkEnd w:id="489"/>
    </w:p>
    <w:p w14:paraId="7E0A68EB" w14:textId="5687D2F9" w:rsidR="005C76F0" w:rsidRDefault="005C76F0" w:rsidP="00D2023A">
      <w:r>
        <w:t>D</w:t>
      </w:r>
      <w:r w:rsidR="005D6BF0">
        <w:t>epuis ses débuts</w:t>
      </w:r>
      <w:r>
        <w:t>,</w:t>
      </w:r>
      <w:r w:rsidR="005D6BF0">
        <w:t xml:space="preserve"> </w:t>
      </w:r>
      <w:r>
        <w:t xml:space="preserve">le tourisme au Luxembourg </w:t>
      </w:r>
      <w:r w:rsidR="005D6BF0">
        <w:t>a connu une importante évolution. Le nombre de nuitées a augmenté considérablement et de nouveaux marchés s</w:t>
      </w:r>
      <w:r>
        <w:t xml:space="preserve">ont en train de s’ouvrir. </w:t>
      </w:r>
      <w:r w:rsidR="005D6BF0">
        <w:t>L’offre touristique est très varié</w:t>
      </w:r>
      <w:r>
        <w:t>e</w:t>
      </w:r>
      <w:r w:rsidR="005D6BF0">
        <w:t xml:space="preserve"> selon les différentes régions au Luxembour</w:t>
      </w:r>
      <w:r w:rsidR="00A42F23">
        <w:t>g et malgré la petite surface, cette offre</w:t>
      </w:r>
      <w:r w:rsidR="005D6BF0">
        <w:t xml:space="preserve"> est très complète, que ce soient des activités de loisirs, culturelles ou spor</w:t>
      </w:r>
      <w:r w:rsidR="00D2023A">
        <w:t>tives</w:t>
      </w:r>
      <w:ins w:id="490" w:author="Nicholas Didier" w:date="2013-11-19T11:44:00Z">
        <w:r w:rsidR="001F701D">
          <w:t xml:space="preserve">, </w:t>
        </w:r>
      </w:ins>
      <w:r w:rsidR="00D2023A">
        <w:t>de</w:t>
      </w:r>
      <w:r>
        <w:t>s</w:t>
      </w:r>
      <w:r w:rsidR="00D2023A">
        <w:t xml:space="preserve"> musées</w:t>
      </w:r>
      <w:r>
        <w:t xml:space="preserve"> ou d</w:t>
      </w:r>
      <w:r w:rsidR="00D2023A">
        <w:t>e</w:t>
      </w:r>
      <w:ins w:id="491" w:author="Nicholas Didier" w:date="2013-11-19T11:44:00Z">
        <w:r w:rsidR="001F701D">
          <w:t>s</w:t>
        </w:r>
      </w:ins>
      <w:r w:rsidR="00D2023A">
        <w:t xml:space="preserve"> châteaux. </w:t>
      </w:r>
    </w:p>
    <w:p w14:paraId="1C36C8F8" w14:textId="33B56FF4" w:rsidR="00AE316A" w:rsidRDefault="005C76F0" w:rsidP="00D2023A">
      <w:r>
        <w:t xml:space="preserve">Une des </w:t>
      </w:r>
      <w:r w:rsidR="005D6BF0">
        <w:t xml:space="preserve">attractions </w:t>
      </w:r>
      <w:r>
        <w:t xml:space="preserve">principales </w:t>
      </w:r>
      <w:r w:rsidR="005D6BF0">
        <w:t>au Luxembourg re</w:t>
      </w:r>
      <w:r w:rsidR="00A42F23">
        <w:t xml:space="preserve">ste le Parc Merveilleux à Bettembourg et le Château de Vianden. </w:t>
      </w:r>
    </w:p>
    <w:p w14:paraId="7CC88112" w14:textId="77777777" w:rsidR="00D2023A" w:rsidRDefault="005E1C29" w:rsidP="00AE316A">
      <w:r>
        <w:t>N</w:t>
      </w:r>
      <w:r w:rsidR="005D6BF0">
        <w:t xml:space="preserve">ous nous </w:t>
      </w:r>
      <w:r w:rsidR="00A42F23">
        <w:t>penchons</w:t>
      </w:r>
      <w:r>
        <w:t xml:space="preserve"> dans notre étude</w:t>
      </w:r>
      <w:r w:rsidR="00A42F23">
        <w:t xml:space="preserve"> plus précisément sur le cas du Parc Merveilleux</w:t>
      </w:r>
      <w:r>
        <w:t>, car il se tro</w:t>
      </w:r>
      <w:r w:rsidR="007F7ABE">
        <w:t>uve dans la même région que le P</w:t>
      </w:r>
      <w:r>
        <w:t>rojet en vue pour Differdange</w:t>
      </w:r>
      <w:r w:rsidR="00707C28">
        <w:t xml:space="preserve"> et il est la preuve que qu’une attraction peut être un réel attrait pour une région</w:t>
      </w:r>
      <w:r w:rsidR="00A42F23">
        <w:t xml:space="preserve">. </w:t>
      </w:r>
    </w:p>
    <w:p w14:paraId="330C8B79" w14:textId="324BA1A1" w:rsidR="005D6BF0" w:rsidRDefault="005A5836" w:rsidP="005A5836">
      <w:r>
        <w:t>Depuis 1956, le parc merveilleux de Bettembourg représente une attracti</w:t>
      </w:r>
      <w:r w:rsidR="007F7ABE">
        <w:t>on touristique</w:t>
      </w:r>
      <w:r w:rsidR="005C76F0">
        <w:t xml:space="preserve"> majeure</w:t>
      </w:r>
      <w:r w:rsidR="007F7ABE">
        <w:t xml:space="preserve"> au Luxembourg. Le concept du parc s’articule a</w:t>
      </w:r>
      <w:r>
        <w:t xml:space="preserve">utour du thème des contes de fée les plus populaires, des espaces de jeux variés et des enclos et enceintes pour animaux domestiques et exotiques </w:t>
      </w:r>
      <w:r w:rsidR="007F7ABE">
        <w:t xml:space="preserve">qui </w:t>
      </w:r>
      <w:r>
        <w:t xml:space="preserve">font la joie des enfants (surtout – 10 ans) et de leur famille, dans un cadre de verdure boisée et richement fleurie. </w:t>
      </w:r>
      <w:r w:rsidR="005E1C29">
        <w:t>Depuis que la gérance a été reprise par l’APHEM en 1998, période avant laquelle le parc a connu un important déclin, les chiffres des entrées sont montés en flèche. L’engagement et la volonté de mener à bien le projet, de diversifier l’offre et de prendre soin des installations, on</w:t>
      </w:r>
      <w:r w:rsidR="00707C28">
        <w:t>t</w:t>
      </w:r>
      <w:r w:rsidR="005E1C29">
        <w:t xml:space="preserve"> fait que le parc a connu un vrai renouveau. </w:t>
      </w:r>
    </w:p>
    <w:p w14:paraId="034F6539" w14:textId="2712EC5D" w:rsidR="005A5836" w:rsidRDefault="005A5836" w:rsidP="005A5836">
      <w:r>
        <w:t xml:space="preserve">Les attraits se situent à différents niveaux: D’une part il y a les manèges regroupant des mini-cars, un train miniature, un poney-express, les contes de fée avec leurs maisonnettes enchantées et leurs figures animées, les aires de jeu, le mini-golf, le shop souvenirs. </w:t>
      </w:r>
      <w:r w:rsidR="00522FC9">
        <w:t>D</w:t>
      </w:r>
      <w:r>
        <w:t>’autre part le volet animalier a été considérablement élargi</w:t>
      </w:r>
      <w:ins w:id="492" w:author="Jean Calmes" w:date="2013-11-10T23:22:00Z">
        <w:r w:rsidR="000C0CDB">
          <w:t xml:space="preserve"> </w:t>
        </w:r>
      </w:ins>
      <w:ins w:id="493" w:author="Jean Calmes" w:date="2013-11-10T23:24:00Z">
        <w:r w:rsidR="00177DE1">
          <w:t>avec un</w:t>
        </w:r>
      </w:ins>
      <w:ins w:id="494" w:author="Jean Calmes" w:date="2013-11-10T23:22:00Z">
        <w:r w:rsidR="00177DE1">
          <w:t xml:space="preserve"> savoir-faire</w:t>
        </w:r>
      </w:ins>
      <w:ins w:id="495" w:author="Jean Calmes" w:date="2013-11-10T23:23:00Z">
        <w:r w:rsidR="00177DE1">
          <w:t xml:space="preserve"> unique </w:t>
        </w:r>
      </w:ins>
      <w:r>
        <w:t xml:space="preserve">. C’est en effet dans le cadre d’un master plan mis au point par le vétérinaire et le président du Parc que les animaux sont regroupés selon leur continent d’origine dans des enclos spécialement conçus pour garantir à ses occupants des conditions similaires à leur milieu de vie naturel. On y retrouve entre autres aussi bien des wallabies, des émeus, des dingos, que des guanacos, des capibaras, voire des chacals, des pélicans ou des flamants. A côté des volières </w:t>
      </w:r>
      <w:r>
        <w:lastRenderedPageBreak/>
        <w:t>abritant des oiseaux exotiques et domestiques, les pavillons amazoniens, où on peut observer différentes espèces de singes, des crocodiles, des piranhas, des iguanes, des raies, des coatis, etc. qui jouissent d’une grande popularité auprès des visiteurs.</w:t>
      </w:r>
    </w:p>
    <w:p w14:paraId="17EADB08" w14:textId="77777777" w:rsidR="005A5836" w:rsidRDefault="005A5836" w:rsidP="005A5836">
      <w:r>
        <w:t>La collaboration avec des artistes nationaux et étrangers ajoute une note culturelle supplémentaire à l’offre du parc; des expositions régulières se font tout au long de la saison touristique.</w:t>
      </w:r>
    </w:p>
    <w:p w14:paraId="27E1728A" w14:textId="47B39282" w:rsidR="005E1C29" w:rsidRDefault="005E1C29" w:rsidP="005A5836">
      <w:r>
        <w:t>Le nombre des visites dépasse depuis plusieurs années les 200.000 visiteurs par an sachant que le parc est fermé pendant l’hiver</w:t>
      </w:r>
      <w:r w:rsidR="000018EC">
        <w:t xml:space="preserve"> pour une durée de 5 mois</w:t>
      </w:r>
      <w:r>
        <w:t xml:space="preserve">. La clientèle se compose en majorité de familles avec petits enfants, mais aussi de quelques groupes scolaires et différentes associations. </w:t>
      </w:r>
      <w:r w:rsidR="00707C28">
        <w:t xml:space="preserve">Les pics de visiteurs </w:t>
      </w:r>
      <w:r w:rsidR="00BD6A43">
        <w:t>se</w:t>
      </w:r>
      <w:r w:rsidR="00707C28">
        <w:t xml:space="preserve"> </w:t>
      </w:r>
      <w:r w:rsidR="00BD6A43">
        <w:t>pr</w:t>
      </w:r>
      <w:r w:rsidR="00BD6A43">
        <w:rPr>
          <w:rFonts w:ascii="Arial" w:hAnsi="Arial"/>
        </w:rPr>
        <w:t>é</w:t>
      </w:r>
      <w:r w:rsidR="00BD6A43">
        <w:t xml:space="preserve">sentent lors </w:t>
      </w:r>
      <w:r w:rsidR="00707C28">
        <w:t>des weekends et des vacances scolaires</w:t>
      </w:r>
      <w:r w:rsidR="00BD6A43">
        <w:t xml:space="preserve">. </w:t>
      </w:r>
      <w:r w:rsidR="00707C28">
        <w:t xml:space="preserve"> </w:t>
      </w:r>
      <w:r w:rsidR="00BD6A43">
        <w:t>L</w:t>
      </w:r>
      <w:r w:rsidR="00707C28">
        <w:t>es visiteurs viennent non seulement du Luxembourg, mais également des pays voisins (Allemagne, France et Belgique).</w:t>
      </w:r>
      <w:r w:rsidR="000018EC">
        <w:t xml:space="preserve"> </w:t>
      </w:r>
      <w:r w:rsidR="00BD6A43">
        <w:t>Le</w:t>
      </w:r>
      <w:r w:rsidR="000018EC">
        <w:t xml:space="preserve"> parc accueille </w:t>
      </w:r>
      <w:r w:rsidR="00BD6A43">
        <w:rPr>
          <w:rFonts w:ascii="Arial" w:hAnsi="Arial"/>
        </w:rPr>
        <w:t>é</w:t>
      </w:r>
      <w:r w:rsidR="00BD6A43">
        <w:t xml:space="preserve">galement </w:t>
      </w:r>
      <w:r w:rsidR="000018EC">
        <w:t xml:space="preserve">les touristes </w:t>
      </w:r>
      <w:r w:rsidR="00BD6A43">
        <w:t xml:space="preserve">venant </w:t>
      </w:r>
      <w:r w:rsidR="000018EC">
        <w:t>des cam</w:t>
      </w:r>
      <w:r w:rsidR="00E73EC9">
        <w:t>pings dans le nord du pays</w:t>
      </w:r>
      <w:r w:rsidR="00BD6A43">
        <w:t>, renseign</w:t>
      </w:r>
      <w:r w:rsidR="00BD6A43">
        <w:rPr>
          <w:rFonts w:ascii="Arial" w:hAnsi="Arial"/>
        </w:rPr>
        <w:t>é</w:t>
      </w:r>
      <w:r w:rsidR="00BD6A43">
        <w:t>s</w:t>
      </w:r>
      <w:r w:rsidR="00E73EC9">
        <w:t xml:space="preserve"> </w:t>
      </w:r>
      <w:r w:rsidR="00BD6A43">
        <w:t>par une politique cibl</w:t>
      </w:r>
      <w:r w:rsidR="00BD6A43">
        <w:rPr>
          <w:rFonts w:ascii="Arial" w:hAnsi="Arial"/>
        </w:rPr>
        <w:t>ée</w:t>
      </w:r>
      <w:r w:rsidR="00BD6A43">
        <w:t xml:space="preserve"> </w:t>
      </w:r>
      <w:r w:rsidR="000018EC">
        <w:t xml:space="preserve">de </w:t>
      </w:r>
      <w:r w:rsidR="00BD6A43">
        <w:t xml:space="preserve">distribution de </w:t>
      </w:r>
      <w:r w:rsidR="000018EC">
        <w:t>dépliants</w:t>
      </w:r>
      <w:r w:rsidR="00BD6A43">
        <w:t xml:space="preserve"> publicitaires, organis</w:t>
      </w:r>
      <w:r w:rsidR="00BD6A43">
        <w:rPr>
          <w:rFonts w:ascii="Arial" w:hAnsi="Arial"/>
        </w:rPr>
        <w:t>é</w:t>
      </w:r>
      <w:r w:rsidR="00BD6A43">
        <w:t xml:space="preserve">e par les dirigeants responsables, </w:t>
      </w:r>
      <w:r w:rsidR="000018EC">
        <w:t xml:space="preserve">mais également des </w:t>
      </w:r>
      <w:r w:rsidR="00BD6A43">
        <w:t xml:space="preserve">touristes provenant </w:t>
      </w:r>
      <w:r w:rsidR="000018EC">
        <w:t>de la ville de Luxembourg.</w:t>
      </w:r>
      <w:r w:rsidR="00707C28">
        <w:t xml:space="preserve"> Le parc est moins accessible par les transports en commun, ce qui entraine que la majorité des visiteurs viennent en voiture.</w:t>
      </w:r>
      <w:r w:rsidR="00707C28">
        <w:rPr>
          <w:rStyle w:val="FootnoteReference"/>
        </w:rPr>
        <w:footnoteReference w:id="9"/>
      </w:r>
    </w:p>
    <w:p w14:paraId="0EF3DE32" w14:textId="42AB4538" w:rsidR="00A45074" w:rsidRDefault="000018EC" w:rsidP="005A5836">
      <w:r>
        <w:t>Le P</w:t>
      </w:r>
      <w:r w:rsidR="00A45074">
        <w:t>arc</w:t>
      </w:r>
      <w:r>
        <w:t xml:space="preserve"> Merveilleux</w:t>
      </w:r>
      <w:r w:rsidR="00A45074">
        <w:t xml:space="preserve"> connaît un </w:t>
      </w:r>
      <w:r w:rsidR="00BD6A43">
        <w:t xml:space="preserve">franc </w:t>
      </w:r>
      <w:r w:rsidR="00A45074">
        <w:t xml:space="preserve">succès, il est très bien noté sur les sites touristiques comme </w:t>
      </w:r>
      <w:r w:rsidR="00BD6A43">
        <w:t xml:space="preserve">TripAdvisor </w:t>
      </w:r>
      <w:r w:rsidR="00A45074">
        <w:t xml:space="preserve">ou </w:t>
      </w:r>
      <w:r w:rsidR="00BD6A43">
        <w:t xml:space="preserve">Tripwolf </w:t>
      </w:r>
      <w:r w:rsidR="00A45074">
        <w:t>et conseillé sur différents forums en ligne, en France, en Belgique comme en Allemagne, plusieurs sites internet étrangers</w:t>
      </w:r>
      <w:r w:rsidR="00A45074">
        <w:rPr>
          <w:rStyle w:val="FootnoteReference"/>
        </w:rPr>
        <w:footnoteReference w:id="10"/>
      </w:r>
      <w:r w:rsidR="00A45074">
        <w:t xml:space="preserve"> suggèrent que le parc est une des attraction</w:t>
      </w:r>
      <w:r>
        <w:t>s incontournables de la région.</w:t>
      </w:r>
      <w:r w:rsidR="00706BE8">
        <w:t xml:space="preserve"> Le succ</w:t>
      </w:r>
      <w:r w:rsidR="00706BE8">
        <w:rPr>
          <w:rFonts w:ascii="Arial" w:hAnsi="Arial"/>
        </w:rPr>
        <w:t>è</w:t>
      </w:r>
      <w:r w:rsidR="00706BE8">
        <w:t>s du parc est ind</w:t>
      </w:r>
      <w:r w:rsidR="00706BE8">
        <w:rPr>
          <w:rFonts w:ascii="Arial" w:hAnsi="Arial"/>
        </w:rPr>
        <w:t>é</w:t>
      </w:r>
      <w:r w:rsidR="00706BE8">
        <w:t>niable : il est bas</w:t>
      </w:r>
      <w:r w:rsidR="00706BE8">
        <w:rPr>
          <w:rFonts w:ascii="Arial" w:hAnsi="Arial"/>
        </w:rPr>
        <w:t>é</w:t>
      </w:r>
      <w:r w:rsidR="00706BE8">
        <w:t xml:space="preserve"> sur un bon produit et un marketing bien cibl</w:t>
      </w:r>
      <w:r w:rsidR="00706BE8">
        <w:rPr>
          <w:rFonts w:ascii="Arial" w:hAnsi="Arial"/>
        </w:rPr>
        <w:t>é !</w:t>
      </w:r>
      <w:r w:rsidR="00706BE8">
        <w:t xml:space="preserve"> </w:t>
      </w:r>
    </w:p>
    <w:p w14:paraId="3C9FD145" w14:textId="77777777" w:rsidR="000018EC" w:rsidRDefault="000018EC" w:rsidP="005A5836">
      <w:r>
        <w:t>Contrairement à d’autres attractions touristiques du pays, le parc accueille beaucoup de visiteurs qui reviennent plusieurs fois par année, le côté loisir et aventure fait que les touristes y retournent plus couramment</w:t>
      </w:r>
      <w:r w:rsidR="00A91296">
        <w:t>, c</w:t>
      </w:r>
      <w:r>
        <w:t>e sont généralement les visiteurs qui habitent la région et qui font une excursion dans le cadre d’une journée.</w:t>
      </w:r>
    </w:p>
    <w:p w14:paraId="5A2C2B3E" w14:textId="6743D29C" w:rsidR="000018EC" w:rsidRDefault="000018EC" w:rsidP="005A5836">
      <w:r>
        <w:lastRenderedPageBreak/>
        <w:t xml:space="preserve">La clientèle du parc est composée de groupes adultes, </w:t>
      </w:r>
      <w:r w:rsidR="00706BE8">
        <w:t>(</w:t>
      </w:r>
      <w:r>
        <w:t>dont également les seniors), mais aussi des groupes scolaires et des clubs ou des associations diverses. La majorité de la clientèle reste néanmoins familiale, mais plutôt avec les petit</w:t>
      </w:r>
      <w:r w:rsidR="00A91296">
        <w:t>s</w:t>
      </w:r>
      <w:r>
        <w:t xml:space="preserve"> enfants,</w:t>
      </w:r>
      <w:r w:rsidR="00A91296">
        <w:t xml:space="preserve"> avec un âge moyen </w:t>
      </w:r>
      <w:r>
        <w:t xml:space="preserve">jusqu’à 10 ans. </w:t>
      </w:r>
      <w:r w:rsidR="00A91296">
        <w:t>La possibilité d’y organiser un anniversaire attire également beaucoup de petits enfants accompagnés des parents. Le jeunes (à partir de 10 ans et plus) sont plus rares parmi les visiteurs du Parc Merveilleux.</w:t>
      </w:r>
    </w:p>
    <w:p w14:paraId="6B83C7EE" w14:textId="02E9B9BC" w:rsidR="00A91296" w:rsidRDefault="00706BE8" w:rsidP="005A5836">
      <w:r>
        <w:t xml:space="preserve">Le </w:t>
      </w:r>
      <w:r w:rsidR="00E73EC9">
        <w:t xml:space="preserve">plus grand </w:t>
      </w:r>
      <w:r>
        <w:t xml:space="preserve">nombre </w:t>
      </w:r>
      <w:r w:rsidR="00E73EC9">
        <w:t xml:space="preserve">des visiteurs viennent du Luxembourg, de la France et de l’Allemagne à part égale. L’enquête du parc sur la provenance d’un échantillon représentatif des visiteurs rapporte également des clients néerlandais, </w:t>
      </w:r>
      <w:r w:rsidR="000829CE">
        <w:t xml:space="preserve">belges, </w:t>
      </w:r>
      <w:r w:rsidR="00E73EC9">
        <w:t>anglais et d’autres pays non précisés dans le cadre de ces donnée</w:t>
      </w:r>
      <w:r w:rsidR="000829CE">
        <w:t>s. Les données sont ici encodées à la caisse avec le code postal des visiteurs</w:t>
      </w:r>
      <w:r>
        <w:t xml:space="preserve"> </w:t>
      </w:r>
      <w:r>
        <w:rPr>
          <w:rFonts w:ascii="Arial" w:hAnsi="Arial"/>
        </w:rPr>
        <w:t>é</w:t>
      </w:r>
      <w:r>
        <w:t>tant la base.</w:t>
      </w:r>
    </w:p>
    <w:p w14:paraId="3999F092" w14:textId="77777777" w:rsidR="000829CE" w:rsidRDefault="000829CE" w:rsidP="000829CE">
      <w:pPr>
        <w:keepNext/>
        <w:jc w:val="center"/>
      </w:pPr>
      <w:r>
        <w:rPr>
          <w:noProof/>
          <w:lang w:val="en-US"/>
        </w:rPr>
        <w:drawing>
          <wp:inline distT="0" distB="0" distL="0" distR="0" wp14:anchorId="6D1D6C49" wp14:editId="1CD01B7E">
            <wp:extent cx="4572000" cy="2743200"/>
            <wp:effectExtent l="38100" t="0" r="19050" b="19050"/>
            <wp:docPr id="21" name="Graphique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AED54C" w14:textId="77777777" w:rsidR="000829CE" w:rsidRDefault="000829CE" w:rsidP="000829CE">
      <w:pPr>
        <w:pStyle w:val="Caption"/>
        <w:jc w:val="center"/>
      </w:pPr>
      <w:r>
        <w:t xml:space="preserve">Figure </w:t>
      </w:r>
      <w:fldSimple w:instr=" SEQ Figure \* ARABIC ">
        <w:r>
          <w:rPr>
            <w:noProof/>
          </w:rPr>
          <w:t>8</w:t>
        </w:r>
      </w:fldSimple>
      <w:r>
        <w:t>: Provenance des Visiteurs du Parc Merveilleux en 2012 (échantillon)</w:t>
      </w:r>
    </w:p>
    <w:p w14:paraId="0B39B0A9" w14:textId="77777777" w:rsidR="000829CE" w:rsidRPr="000829CE" w:rsidRDefault="000829CE" w:rsidP="000829CE">
      <w:r>
        <w:t>Le graphique montre bien que la majorité des visiteurs restent des touristes de la région environnante du Luxembourg, toutefois une partie (GB, NL et autres) sont certainement des visiteurs qui séjournent au Luxembourg et qui visitent le parc dans le cadre de leur séjour.</w:t>
      </w:r>
    </w:p>
    <w:p w14:paraId="3F3AF406" w14:textId="5B871705" w:rsidR="00382F6F" w:rsidRPr="00F41A49" w:rsidRDefault="00A91296" w:rsidP="00F41A49">
      <w:r>
        <w:t>Le P</w:t>
      </w:r>
      <w:r w:rsidR="00707C28">
        <w:t xml:space="preserve">arc merveilleux est </w:t>
      </w:r>
      <w:r>
        <w:t>un exemple plus que parlant pour le tourisme, qui démontre qu’</w:t>
      </w:r>
      <w:r w:rsidR="00707C28">
        <w:t xml:space="preserve">une </w:t>
      </w:r>
      <w:r>
        <w:t>région encore peu touristique en termes d’offre</w:t>
      </w:r>
      <w:r w:rsidR="00207256">
        <w:t xml:space="preserve"> et qui a été quelque peu oubliée dans la promotion (bien que les Terres Rouges sont en train de faire leur </w:t>
      </w:r>
      <w:r w:rsidR="00207256">
        <w:lastRenderedPageBreak/>
        <w:t xml:space="preserve">renouveau en matière de tourisme) </w:t>
      </w:r>
      <w:r>
        <w:t xml:space="preserve">peut attirer de nombreux visiteurs </w:t>
      </w:r>
      <w:r w:rsidR="00207256">
        <w:t xml:space="preserve">et montrer </w:t>
      </w:r>
      <w:r>
        <w:t>une des attractions phares du pays. Nous avons ici un modèle de réussite</w:t>
      </w:r>
      <w:r w:rsidR="00207256">
        <w:t xml:space="preserve"> d’un parc</w:t>
      </w:r>
      <w:r>
        <w:t xml:space="preserve"> qui après avoir connu un déclin des visiteur</w:t>
      </w:r>
      <w:r w:rsidR="001110E0">
        <w:t>s</w:t>
      </w:r>
      <w:r>
        <w:t xml:space="preserve"> et des années difficiles à su se reconstruire et devenir un succès auprès du public. </w:t>
      </w:r>
      <w:r w:rsidR="001110E0">
        <w:t>La concurrence pour le Parc Merveilleux est grande, la région offre plusieurs parcs à thèmes et animaliers plus ou moins grands, notamment aussi le Zoo d’Amnéville, tout près</w:t>
      </w:r>
      <w:r w:rsidR="006F505A">
        <w:t>,</w:t>
      </w:r>
      <w:r w:rsidR="001110E0">
        <w:t xml:space="preserve"> qui attire de nombreux visiteurs </w:t>
      </w:r>
      <w:r w:rsidR="00207256">
        <w:t>(</w:t>
      </w:r>
      <w:r w:rsidR="001110E0">
        <w:t xml:space="preserve">plus de 600.000 entrées par an) et qui est considéré comme un des plus beaux zoos d’Europe. Il y </w:t>
      </w:r>
      <w:r w:rsidR="00207256">
        <w:t xml:space="preserve">a </w:t>
      </w:r>
      <w:r w:rsidR="001110E0">
        <w:t xml:space="preserve">également le Zoo de Kaiserlautern et de Sarrebruck, ou encore le </w:t>
      </w:r>
      <w:r w:rsidR="001110E0" w:rsidRPr="001110E0">
        <w:t xml:space="preserve">Tier- und Märchenpark Cloef </w:t>
      </w:r>
      <w:r w:rsidR="001110E0">
        <w:t xml:space="preserve">à </w:t>
      </w:r>
      <w:r w:rsidR="001110E0" w:rsidRPr="001110E0">
        <w:t>Mettlach-Orscholz</w:t>
      </w:r>
      <w:r w:rsidR="001110E0">
        <w:t>. Néanmoins le Parc Merveilleux à Bettembourg a su prendre ses marques et s’établir comme une att</w:t>
      </w:r>
      <w:r w:rsidR="006F505A">
        <w:t>raction incontournable dans la r</w:t>
      </w:r>
      <w:r w:rsidR="001110E0">
        <w:t>égion</w:t>
      </w:r>
      <w:r w:rsidR="00207256">
        <w:t xml:space="preserve"> et accueillir plus de 200.000 visiteurs, ce qui est considérable. Dans le cas de notre étude, nous considérons le Parc Merveilleux comme une référence touristique</w:t>
      </w:r>
      <w:r w:rsidR="006F505A">
        <w:t>,</w:t>
      </w:r>
      <w:r w:rsidR="00207256">
        <w:t xml:space="preserve"> dans la mesure où il démontre qu’une attraction </w:t>
      </w:r>
      <w:r w:rsidR="006F505A">
        <w:t xml:space="preserve">de loisir </w:t>
      </w:r>
      <w:r w:rsidR="00207256">
        <w:t>dans la région des Terres Rouges est capable d’attirer de nombreux visiteurs, de l’environnement proche, mais également de plus loin, comme les touristes au Luxembourg qui profitent de leur séjour pour faire un détour au parc.</w:t>
      </w:r>
      <w:r w:rsidR="006F505A">
        <w:t xml:space="preserve"> Nous avons ici la preuve réelle qu’il est possible de viser très haut en termes d’entrées an</w:t>
      </w:r>
      <w:r w:rsidR="00706BE8">
        <w:t>nuelles</w:t>
      </w:r>
      <w:r w:rsidR="006F505A">
        <w:t xml:space="preserve"> pour une attraction dans le sud du pays</w:t>
      </w:r>
      <w:r w:rsidR="00624EE6">
        <w:t xml:space="preserve">, d’autant plus que contrairement à Differdange qui </w:t>
      </w:r>
      <w:r w:rsidR="00FE0949">
        <w:t>bénéficie d’</w:t>
      </w:r>
      <w:r w:rsidR="00624EE6">
        <w:t>une a</w:t>
      </w:r>
      <w:r w:rsidR="00FE0949">
        <w:t>ctivité</w:t>
      </w:r>
      <w:r w:rsidR="00624EE6">
        <w:t xml:space="preserve"> in-house, Bettembourg n’est disponible que pendant 60% d’une période annuelle </w:t>
      </w:r>
      <w:r w:rsidR="006F505A">
        <w:t>.</w:t>
      </w:r>
    </w:p>
    <w:p w14:paraId="53B05F99" w14:textId="77777777" w:rsidR="00ED6650" w:rsidRDefault="00ED6650" w:rsidP="00AE316A">
      <w:pPr>
        <w:spacing w:line="480" w:lineRule="auto"/>
        <w:ind w:firstLine="0"/>
        <w:jc w:val="left"/>
      </w:pPr>
      <w:r>
        <w:br w:type="page"/>
      </w:r>
    </w:p>
    <w:p w14:paraId="30504D1F" w14:textId="77777777" w:rsidR="00A1269A" w:rsidRDefault="005E1C29" w:rsidP="007A4A7B">
      <w:pPr>
        <w:pStyle w:val="Heading1"/>
        <w:numPr>
          <w:ilvl w:val="0"/>
          <w:numId w:val="1"/>
        </w:numPr>
      </w:pPr>
      <w:bookmarkStart w:id="496" w:name="_Toc245615673"/>
      <w:r>
        <w:lastRenderedPageBreak/>
        <w:t>Conclusions pour l</w:t>
      </w:r>
      <w:r w:rsidR="00EF2EDF">
        <w:t>e projet Luxembourg Science Center à Differdange</w:t>
      </w:r>
      <w:bookmarkEnd w:id="496"/>
    </w:p>
    <w:p w14:paraId="13AB5E41" w14:textId="77777777" w:rsidR="00CC1F08" w:rsidRDefault="006F505A" w:rsidP="00CC1F08">
      <w:pPr>
        <w:ind w:firstLine="360"/>
      </w:pPr>
      <w:r>
        <w:t>Afin de répondre à la l’opportunité du Luxembourg Science Center, nous allons revenir dans cette partie sur les différents points analysés et tirer nos conclusions pour le Projet à Differdange</w:t>
      </w:r>
      <w:r w:rsidR="00CC1F08">
        <w:t xml:space="preserve"> :</w:t>
      </w:r>
    </w:p>
    <w:p w14:paraId="304B9BBC" w14:textId="77777777" w:rsidR="00CC1F08" w:rsidRDefault="00CC1F08" w:rsidP="00CC1F08">
      <w:pPr>
        <w:pStyle w:val="ListParagraph"/>
        <w:numPr>
          <w:ilvl w:val="0"/>
          <w:numId w:val="10"/>
        </w:numPr>
      </w:pPr>
      <w:r>
        <w:t>Analyse de</w:t>
      </w:r>
      <w:r w:rsidR="0097767F">
        <w:t xml:space="preserve">s Science Centers ; </w:t>
      </w:r>
      <w:r w:rsidR="006F505A">
        <w:t>concepts, chiffres</w:t>
      </w:r>
      <w:r w:rsidR="0097767F">
        <w:t xml:space="preserve"> et clientèle</w:t>
      </w:r>
    </w:p>
    <w:p w14:paraId="5FA25702" w14:textId="77777777" w:rsidR="00CC1F08" w:rsidRDefault="00CC1F08" w:rsidP="00CC1F08">
      <w:pPr>
        <w:pStyle w:val="ListParagraph"/>
        <w:numPr>
          <w:ilvl w:val="0"/>
          <w:numId w:val="10"/>
        </w:numPr>
      </w:pPr>
      <w:r>
        <w:t xml:space="preserve">Étude détaillée du Swiss Science Center « Technorama » à Winterthur </w:t>
      </w:r>
    </w:p>
    <w:p w14:paraId="71F0CE27" w14:textId="77777777" w:rsidR="00CC1F08" w:rsidRDefault="00CC1F08" w:rsidP="00CC1F08">
      <w:pPr>
        <w:pStyle w:val="ListParagraph"/>
        <w:numPr>
          <w:ilvl w:val="0"/>
          <w:numId w:val="10"/>
        </w:numPr>
      </w:pPr>
      <w:r>
        <w:t>Définition et examen de la zone de chalandise du projet</w:t>
      </w:r>
    </w:p>
    <w:p w14:paraId="3E21939F" w14:textId="77777777" w:rsidR="00CC1F08" w:rsidRDefault="00CC1F08" w:rsidP="00CC1F08">
      <w:pPr>
        <w:pStyle w:val="ListParagraph"/>
        <w:numPr>
          <w:ilvl w:val="0"/>
          <w:numId w:val="10"/>
        </w:numPr>
      </w:pPr>
      <w:r>
        <w:t>Analyse du tourisme et de l’offre touristique</w:t>
      </w:r>
      <w:r w:rsidR="0097767F">
        <w:t xml:space="preserve"> avec le Parc Merveilleux</w:t>
      </w:r>
    </w:p>
    <w:p w14:paraId="29291281" w14:textId="77777777" w:rsidR="00CC1F08" w:rsidRDefault="00CC1F08" w:rsidP="00CC1F08">
      <w:pPr>
        <w:ind w:firstLine="360"/>
      </w:pPr>
      <w:r>
        <w:t>Suite à l’étude de ces données nous arrivons aux conclusions suivantes pour le projet :</w:t>
      </w:r>
    </w:p>
    <w:p w14:paraId="27B7AD3D" w14:textId="77777777" w:rsidR="00CC1F08" w:rsidRDefault="00A139AC" w:rsidP="00CC1F08">
      <w:pPr>
        <w:pStyle w:val="Heading2"/>
      </w:pPr>
      <w:bookmarkStart w:id="497" w:name="_Toc245615674"/>
      <w:r>
        <w:t>7</w:t>
      </w:r>
      <w:r w:rsidR="00CC1F08">
        <w:t xml:space="preserve">.1. Analyse des </w:t>
      </w:r>
      <w:r w:rsidR="0097767F">
        <w:t>Science Centres; chiffres,</w:t>
      </w:r>
      <w:r w:rsidR="00CC1F08">
        <w:t xml:space="preserve"> concepts</w:t>
      </w:r>
      <w:r w:rsidR="0097767F">
        <w:t xml:space="preserve"> et clientèle</w:t>
      </w:r>
      <w:bookmarkEnd w:id="497"/>
    </w:p>
    <w:p w14:paraId="4C7DD6D9" w14:textId="688AFDB9" w:rsidR="00CC1F08" w:rsidRDefault="00CC1F08" w:rsidP="00CC1F08">
      <w:pPr>
        <w:ind w:firstLine="360"/>
      </w:pPr>
      <w:r>
        <w:t>Les données des Science Centers européens à notre disposition concernant le nombre de visiteurs annuels et leur stabilité présente un bilan très encourageant et indéniable. En moyenne les grands centres accueillent plus de 300.000 visiteurs annuels et ces chiffres restent constants sur plusieurs années. Même ceux qui ont ouvert leurs portes il y a longtemps n’encaissent pas de diminution représentative du nombre de visiteurs.</w:t>
      </w:r>
    </w:p>
    <w:p w14:paraId="12A82CEF" w14:textId="77777777" w:rsidR="00CC1F08" w:rsidRDefault="00CC1F08" w:rsidP="00CC1F08">
      <w:pPr>
        <w:ind w:firstLine="360"/>
      </w:pPr>
      <w:r>
        <w:t>Il est démontré, que les Science Centers ont une influence positive sur l’apprentissage et l’éveil de la curiosité chez les élèves. Des études scientifiques existantes prouvent que l’interactivité et la participation des élèves à l’expérimentation scientifique ont des conséquences bénéfiques sur l’apprentissage : la compréhension est facilitée par la pratique active. Le Luxembourg Science Center représenterait une alternative ludique à l’enseignement classique pour les scolaires du Luxembourg et de l’étranger et offrirait une manière unique aux élèves de découvrir la science.</w:t>
      </w:r>
      <w:r w:rsidR="006F505A">
        <w:t xml:space="preserve"> Outre les écoles, le Science Center peut être une belle expérience en famille, tout comme pour les groupes, il est confirmé qu’ils échangent d’avantage que dans les musées classiques.</w:t>
      </w:r>
    </w:p>
    <w:p w14:paraId="58D08817" w14:textId="77777777" w:rsidR="00CC1F08" w:rsidRDefault="00CC1F08" w:rsidP="00CC1F08">
      <w:pPr>
        <w:ind w:firstLine="360"/>
      </w:pPr>
      <w:r>
        <w:t xml:space="preserve">Nous avons également découvert à travers les rapports d’activité, nos entretiens et visites que les Science Centers ont une clientèle très variée ; alors que les familles </w:t>
      </w:r>
      <w:r>
        <w:lastRenderedPageBreak/>
        <w:t>constituent la majorité des entrées, il n’y a pas de classe sociale particulière, ni un type de touriste bien défini (comme par exemple affaires, loisirs, de passage, journaliers, etc.), ni un âge représentatif pour les visiteurs. Le profil tend vers la science pour tous. De ce fait, le panel du public susceptible de visiter le Luxembourg Science Center s’élargit de manière importante.</w:t>
      </w:r>
    </w:p>
    <w:p w14:paraId="5301CE32" w14:textId="77777777" w:rsidR="00CC1F08" w:rsidRDefault="00CC1F08" w:rsidP="00CC1F08">
      <w:pPr>
        <w:ind w:firstLine="360"/>
      </w:pPr>
      <w:r>
        <w:t>Une étude de benchmarking, consistant à étudier et analyser les structures, les techniques de gestion, les modes d'organisation, le genre d’équipe</w:t>
      </w:r>
      <w:r w:rsidR="006F505A">
        <w:t xml:space="preserve">ment et autres infrastructures </w:t>
      </w:r>
      <w:r>
        <w:t>des autres centres permet au Projet de s'inspirer des modèles des autres et d'en retirer le meilleur. Un benchmarking concurrentiel au niveau européen et mondial des Science Centers, peut conduire Differdange à toucher un idéal en termes de gestion et d’organisation, d’offres, de stations d’expérimentation et de devenir ainsi le musée interactif dernière génération : un modèle à suivre ce qui devrait avoir un impact positif au niveau visiteurs.</w:t>
      </w:r>
    </w:p>
    <w:p w14:paraId="075026F7" w14:textId="78E00BA9" w:rsidR="00CC1F08" w:rsidRDefault="00ED0F8E" w:rsidP="00CC1F08">
      <w:pPr>
        <w:ind w:firstLine="360"/>
      </w:pPr>
      <w:r>
        <w:t xml:space="preserve">Un autre élément </w:t>
      </w:r>
      <w:r w:rsidR="00CC1F08">
        <w:t>qui rend le Projet unique sur le marché européen est l’aspect historique du musée. Il ne se contente pas d’exposer le patrimoine industriel impressionnant, mais offre en plus la partie événementielle du Science Center. L’exposition isolée des témoins du temps industriel à eux seuls ne suffirait pas pour attirer le grand public, mais donnent au musée un cachet unique, une âme et un «landmark » (la GGM 11), autour desquel</w:t>
      </w:r>
      <w:ins w:id="498" w:author="Jean Calmes" w:date="2013-11-10T23:31:00Z">
        <w:r w:rsidR="00177DE1">
          <w:t>s</w:t>
        </w:r>
      </w:ins>
      <w:r w:rsidR="00CC1F08">
        <w:t xml:space="preserve"> se construit le centre de la science.</w:t>
      </w:r>
    </w:p>
    <w:p w14:paraId="28F37A32" w14:textId="77777777" w:rsidR="00CC1F08" w:rsidRDefault="00A139AC" w:rsidP="00CC1F08">
      <w:pPr>
        <w:pStyle w:val="Heading2"/>
      </w:pPr>
      <w:bookmarkStart w:id="499" w:name="_Toc245615675"/>
      <w:r>
        <w:t>7</w:t>
      </w:r>
      <w:r w:rsidR="00CC1F08">
        <w:t>.2. Étude détaillée du Swiss Science Center « Technorama » à Winterthur</w:t>
      </w:r>
      <w:bookmarkEnd w:id="499"/>
      <w:r w:rsidR="00CC1F08">
        <w:t xml:space="preserve"> </w:t>
      </w:r>
    </w:p>
    <w:p w14:paraId="1FA386F0" w14:textId="75B60B69" w:rsidR="00CC1F08" w:rsidRDefault="00CC1F08" w:rsidP="00CC1F08">
      <w:pPr>
        <w:ind w:firstLine="360"/>
      </w:pPr>
      <w:r>
        <w:t xml:space="preserve">Avec le Technorama à Winterthur, nous avons un modèle de réussite qui peut être répété mutatis mutandis à Differdange. Leur concept est très proche de celui de Differdange par le nombre des stations d’expérimentation, la philosophie et par la taille du projet. Technorama accueille des visiteurs dans un rayon de </w:t>
      </w:r>
      <w:r w:rsidR="00F21EAF">
        <w:t>2.30 H de trajet</w:t>
      </w:r>
      <w:r w:rsidR="00ED0F8E">
        <w:t xml:space="preserve"> </w:t>
      </w:r>
      <w:r>
        <w:t xml:space="preserve">qui regroupe un total de </w:t>
      </w:r>
      <w:r w:rsidR="00F21EAF">
        <w:t>15</w:t>
      </w:r>
      <w:r>
        <w:t>.</w:t>
      </w:r>
      <w:r w:rsidR="00F21EAF">
        <w:t>000</w:t>
      </w:r>
      <w:r>
        <w:t xml:space="preserve">.000 habitants (Suisse, Allemagne, Autriche et France). En comparaison directe, utilisant le même </w:t>
      </w:r>
      <w:r w:rsidR="00F21EAF">
        <w:t>temps de trajet</w:t>
      </w:r>
      <w:r>
        <w:t xml:space="preserve">, Differdange se trouve dans une zone géographique de </w:t>
      </w:r>
      <w:r w:rsidR="00F21EAF">
        <w:t>presque 22</w:t>
      </w:r>
      <w:r>
        <w:t>.</w:t>
      </w:r>
      <w:r w:rsidR="00F21EAF">
        <w:t>000</w:t>
      </w:r>
      <w:r>
        <w:t>.000 habitants (Luxembourg, Belgiq</w:t>
      </w:r>
      <w:r w:rsidR="00ED0F8E">
        <w:t xml:space="preserve">ue, </w:t>
      </w:r>
      <w:r w:rsidR="00F21EAF">
        <w:t>Allemagne, France et Pays-Bas</w:t>
      </w:r>
      <w:r w:rsidR="00ED0F8E">
        <w:t xml:space="preserve">). Ceci </w:t>
      </w:r>
      <w:r>
        <w:t xml:space="preserve">démontre qu’à prestation égale et densité démographique </w:t>
      </w:r>
      <w:r w:rsidR="00F21EAF">
        <w:t>meilleure</w:t>
      </w:r>
      <w:r>
        <w:t xml:space="preserve">, Differdange peut accrocher au succès de Winterthur en termes de visiteurs. </w:t>
      </w:r>
    </w:p>
    <w:p w14:paraId="5F7C768F" w14:textId="63E0BD11" w:rsidR="00CC1F08" w:rsidRDefault="00CC1F08" w:rsidP="00CC1F08">
      <w:pPr>
        <w:ind w:firstLine="360"/>
      </w:pPr>
      <w:r>
        <w:lastRenderedPageBreak/>
        <w:t xml:space="preserve">L’exemple du Technorama est la preuve qu’avec un bon concept, une mise en œuvre parfaite, tout comme une gestion réussie, une attraction touristique exemplaire, qui touche un large public dans une zone de chalandise importante peut être créée. La gestion financière </w:t>
      </w:r>
      <w:r w:rsidR="00706BE8">
        <w:t>bas</w:t>
      </w:r>
      <w:r w:rsidR="00706BE8">
        <w:rPr>
          <w:rFonts w:ascii="Arial" w:hAnsi="Arial"/>
        </w:rPr>
        <w:t>é</w:t>
      </w:r>
      <w:r w:rsidR="00706BE8">
        <w:t xml:space="preserve">e en partie sur le sponsoring industriel </w:t>
      </w:r>
      <w:r>
        <w:t xml:space="preserve">et le travail en synergie avec les écoles permettent au Technorama d’inscrire </w:t>
      </w:r>
      <w:r w:rsidR="00706BE8">
        <w:t xml:space="preserve">son </w:t>
      </w:r>
      <w:r>
        <w:t>projet dans la durée.</w:t>
      </w:r>
    </w:p>
    <w:p w14:paraId="44DD2FD4" w14:textId="77777777" w:rsidR="00CC1F08" w:rsidRDefault="00CC1F08" w:rsidP="00CC1F08">
      <w:pPr>
        <w:ind w:firstLine="360"/>
      </w:pPr>
      <w:r>
        <w:t>Dans le cadre du projet de Differdange, un travail de collaboration a été mis en place, afin que les différents acteurs puissent agir ensemble et s’aider mutuellement dans l’organisation et la gestion du produit.</w:t>
      </w:r>
    </w:p>
    <w:p w14:paraId="7480B6B9" w14:textId="77777777" w:rsidR="00CC1F08" w:rsidRDefault="00A139AC" w:rsidP="00CC1F08">
      <w:pPr>
        <w:pStyle w:val="Heading2"/>
      </w:pPr>
      <w:bookmarkStart w:id="500" w:name="_Toc245615676"/>
      <w:r>
        <w:t>7</w:t>
      </w:r>
      <w:r w:rsidR="00CC1F08">
        <w:t>.3. Définition et examen de la zone de chalandise du Projet</w:t>
      </w:r>
      <w:bookmarkEnd w:id="500"/>
    </w:p>
    <w:p w14:paraId="08EEC7D4" w14:textId="77777777" w:rsidR="00ED0F8E" w:rsidRDefault="00CC1F08" w:rsidP="00CC1F08">
      <w:pPr>
        <w:ind w:firstLine="360"/>
      </w:pPr>
      <w:r>
        <w:t>Nous avons pris en compte la zone de chalandise isochronique autour de Differdange dans un rayon de 2H30 en voiture, distance qui peut être parcourue dans le cas d’une excursion d’un jour. (cf. carte ci-après, en comparaison avec la zone de chalandise de Winterthur).</w:t>
      </w:r>
    </w:p>
    <w:p w14:paraId="76DF8AE0" w14:textId="2A0FB8E7" w:rsidR="002D3E83" w:rsidRDefault="002D3E83" w:rsidP="002D3E83">
      <w:pPr>
        <w:ind w:firstLine="0"/>
      </w:pPr>
      <w:r>
        <w:rPr>
          <w:noProof/>
          <w:lang w:val="en-US"/>
        </w:rPr>
        <w:drawing>
          <wp:inline distT="0" distB="0" distL="0" distR="0" wp14:anchorId="3835498A" wp14:editId="58AF59B5">
            <wp:extent cx="5760720" cy="43287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hornous Application Winterthur Differdange.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28795"/>
                    </a:xfrm>
                    <a:prstGeom prst="rect">
                      <a:avLst/>
                    </a:prstGeom>
                  </pic:spPr>
                </pic:pic>
              </a:graphicData>
            </a:graphic>
          </wp:inline>
        </w:drawing>
      </w:r>
    </w:p>
    <w:p w14:paraId="4B74C3CA" w14:textId="3FC2342E" w:rsidR="00CC1F08" w:rsidRDefault="00CC1F08" w:rsidP="00ED0F8E">
      <w:pPr>
        <w:ind w:firstLine="0"/>
      </w:pPr>
      <w:r>
        <w:lastRenderedPageBreak/>
        <w:t>Nous constatons que le bassin démographique pour la même durée de trajet est plus grand dans le cas de Differdange comparé à Winterthur, ce qui confirme le postulat qu’en termes de visiteurs le Luxembourg Science Center peut largement se rapprocher et même dépasser le Technorama.</w:t>
      </w:r>
      <w:r w:rsidR="00ED0F8E">
        <w:rPr>
          <w:rStyle w:val="FootnoteReference"/>
        </w:rPr>
        <w:footnoteReference w:id="11"/>
      </w:r>
    </w:p>
    <w:p w14:paraId="598809ED" w14:textId="18589DFB" w:rsidR="00CC1F08" w:rsidRDefault="00CC1F08" w:rsidP="00CC1F08">
      <w:pPr>
        <w:ind w:firstLine="360"/>
      </w:pPr>
      <w:r>
        <w:t xml:space="preserve">L’analyse de cette zone avec entre autre une partie des Pays-Bas, la Grande Région, une partie de Champagne Ardennes, </w:t>
      </w:r>
      <w:r w:rsidR="002D3E83">
        <w:t xml:space="preserve">une partie du Nord-Pas-de-Calais, </w:t>
      </w:r>
      <w:r>
        <w:t>de l’Alsace</w:t>
      </w:r>
      <w:r w:rsidR="002D3E83">
        <w:t xml:space="preserve">, </w:t>
      </w:r>
      <w:r>
        <w:t>de la Rhénanie-du-Nord</w:t>
      </w:r>
      <w:r w:rsidR="002D3E83">
        <w:t>, du Bade-W</w:t>
      </w:r>
      <w:r w:rsidR="002D3E83">
        <w:rPr>
          <w:rFonts w:ascii="Arial" w:hAnsi="Arial" w:cs="Arial"/>
        </w:rPr>
        <w:t>ü</w:t>
      </w:r>
      <w:r w:rsidR="002D3E83">
        <w:t>rttemberg, de la Hesse</w:t>
      </w:r>
      <w:r>
        <w:t xml:space="preserve"> en plus du Luxembourg vient renforcer le postulat que le bassin démographique est très opportun pour un musée scientifique au Luxembourg (niveau de vie, milieu scolaire, densité des habitants, etc.). Les flux frontaliers d’environ 160.000 travailleurs journaliers peuvent également devenir un atout pour le Projet et faciliteront la prospection.</w:t>
      </w:r>
    </w:p>
    <w:p w14:paraId="52F1B85E" w14:textId="77777777" w:rsidR="00CC1F08" w:rsidRDefault="00CC1F08" w:rsidP="00CC1F08">
      <w:pPr>
        <w:ind w:firstLine="360"/>
      </w:pPr>
      <w:r>
        <w:t>La situation géographique de Differdange est également très avantageuse au niveau de l’accessibilité par les transports en commun (gare et bus à quelques centaines de mètres), la ville est également bien desservie par les axes autoroutiers depuis la France, la Belgique et l’Allemagne.</w:t>
      </w:r>
    </w:p>
    <w:p w14:paraId="1E3ABDE0" w14:textId="4F5274E3" w:rsidR="00CC1F08" w:rsidRDefault="00CC1F08" w:rsidP="00CC1F08">
      <w:pPr>
        <w:ind w:firstLine="360"/>
      </w:pPr>
      <w:r>
        <w:t xml:space="preserve">L’analyse concurrentielle dans la zone de chalandise confirme que le Science Center à Differdange n’a pas de concurrence directe en termes d’offre, seul le Technopolis à Malines (Mechelen) entre Bruxelles et Anvers pourrait entrer en concurrence sur le marché belge. Cependant, l’orientation du Technopolis étant la clientèle flamande (ce projet fut développé et financé </w:t>
      </w:r>
      <w:r w:rsidR="00ED0F8E">
        <w:t>par le Gouvernement flamand),</w:t>
      </w:r>
      <w:r>
        <w:t xml:space="preserve"> </w:t>
      </w:r>
      <w:ins w:id="501" w:author="Jean Calmes" w:date="2013-11-10T23:35:00Z">
        <w:r w:rsidR="00A47AFB">
          <w:t xml:space="preserve">le </w:t>
        </w:r>
      </w:ins>
      <w:r>
        <w:t xml:space="preserve">met volontairement à l’écart les visiteurs </w:t>
      </w:r>
      <w:r w:rsidR="00706BE8">
        <w:t>francophones</w:t>
      </w:r>
      <w:r>
        <w:t>.</w:t>
      </w:r>
    </w:p>
    <w:p w14:paraId="1F8C2395" w14:textId="6471DC72" w:rsidR="001F701D" w:rsidRDefault="00CC1F08" w:rsidP="001F701D">
      <w:pPr>
        <w:ind w:firstLine="360"/>
        <w:rPr>
          <w:ins w:id="502" w:author="Nicholas Didier" w:date="2013-11-19T11:49:00Z"/>
        </w:rPr>
      </w:pPr>
      <w:r>
        <w:t>A cet égard, il est évident que le Projet luxembourgeois s’affichera en trois</w:t>
      </w:r>
      <w:r w:rsidR="00706BE8">
        <w:t xml:space="preserve"> sinon quatre</w:t>
      </w:r>
      <w:r>
        <w:t xml:space="preserve"> langues véhiculaires, à savoir le français, l’allemand</w:t>
      </w:r>
      <w:r w:rsidR="00706BE8">
        <w:t>,</w:t>
      </w:r>
      <w:r>
        <w:t xml:space="preserve"> l’anglais</w:t>
      </w:r>
      <w:r w:rsidR="00706BE8">
        <w:t xml:space="preserve"> et </w:t>
      </w:r>
      <w:ins w:id="503" w:author="Nicholas Didier" w:date="2013-11-19T11:46:00Z">
        <w:r w:rsidR="001F701D" w:rsidRPr="00A04901">
          <w:t>éventuellement</w:t>
        </w:r>
      </w:ins>
      <w:r w:rsidR="00706BE8">
        <w:t xml:space="preserve"> le </w:t>
      </w:r>
      <w:ins w:id="504" w:author="Nicholas Didier" w:date="2013-11-19T12:28:00Z">
        <w:r w:rsidR="00A04901">
          <w:t>n</w:t>
        </w:r>
        <w:r w:rsidR="00A04901">
          <w:rPr>
            <w:rFonts w:ascii="Arial" w:hAnsi="Arial" w:cs="Arial"/>
          </w:rPr>
          <w:t>é</w:t>
        </w:r>
        <w:r w:rsidR="00A04901">
          <w:t>erlandais</w:t>
        </w:r>
      </w:ins>
      <w:ins w:id="505" w:author="Nicholas Didier" w:date="2013-11-19T11:49:00Z">
        <w:r w:rsidR="001F701D">
          <w:t>, qui avec presque 9 Millions d’habitants dans la zone de chalandise</w:t>
        </w:r>
      </w:ins>
      <w:ins w:id="506" w:author="Nicholas Didier" w:date="2013-11-19T11:51:00Z">
        <w:r w:rsidR="001F701D">
          <w:t>,</w:t>
        </w:r>
      </w:ins>
      <w:ins w:id="507" w:author="Nicholas Didier" w:date="2013-11-19T11:49:00Z">
        <w:r w:rsidR="001F701D">
          <w:t xml:space="preserve"> est la</w:t>
        </w:r>
      </w:ins>
      <w:ins w:id="508" w:author="Nicholas Didier" w:date="2013-11-19T11:50:00Z">
        <w:r w:rsidR="001F701D">
          <w:t xml:space="preserve"> 3</w:t>
        </w:r>
        <w:r w:rsidR="001F701D" w:rsidRPr="00A04901">
          <w:rPr>
            <w:vertAlign w:val="superscript"/>
          </w:rPr>
          <w:t>e</w:t>
        </w:r>
        <w:r w:rsidR="001F701D">
          <w:t xml:space="preserve"> langue la plus parl</w:t>
        </w:r>
        <w:r w:rsidR="001F701D">
          <w:rPr>
            <w:rFonts w:ascii="Arial" w:hAnsi="Arial" w:cs="Arial"/>
          </w:rPr>
          <w:t>é</w:t>
        </w:r>
        <w:r w:rsidR="001F701D">
          <w:t>e.</w:t>
        </w:r>
      </w:ins>
    </w:p>
    <w:p w14:paraId="4E92F80A" w14:textId="58617544" w:rsidR="00CC1F08" w:rsidRDefault="00CC1F08" w:rsidP="00CC1F08">
      <w:pPr>
        <w:ind w:firstLine="360"/>
      </w:pPr>
    </w:p>
    <w:p w14:paraId="77428447" w14:textId="77777777" w:rsidR="00CC1F08" w:rsidRDefault="00A139AC" w:rsidP="00CC1F08">
      <w:pPr>
        <w:pStyle w:val="Heading2"/>
      </w:pPr>
      <w:bookmarkStart w:id="509" w:name="_Toc245615677"/>
      <w:r>
        <w:lastRenderedPageBreak/>
        <w:t>7</w:t>
      </w:r>
      <w:r w:rsidR="00CC1F08">
        <w:t>.4. Analyse du tourisme et de l’offre touristique</w:t>
      </w:r>
      <w:r w:rsidR="0097767F">
        <w:t xml:space="preserve"> avec le Parc Merveilleux</w:t>
      </w:r>
      <w:bookmarkEnd w:id="509"/>
    </w:p>
    <w:p w14:paraId="4DD9802B" w14:textId="65E46D4D" w:rsidR="00CC1F08" w:rsidRDefault="00CC1F08" w:rsidP="00CC1F08">
      <w:pPr>
        <w:ind w:firstLine="360"/>
      </w:pPr>
      <w:r>
        <w:t>Les chiffres du tourisme au Luxembourg et dans la région en termes d’arrivées et de nuitées traduisent un potentiel évident. Par conséquent le Projet peut attirer les touristes déjà sur place, provenant d’autres marchés plus lointains (comme la Chine par e</w:t>
      </w:r>
      <w:r w:rsidR="00ED0F8E">
        <w:t>xemple) en plus des touristes d’un</w:t>
      </w:r>
      <w:r>
        <w:t xml:space="preserve"> jour d’origine régionale. Le Luxembourg Science Center viendrait renforcer, compléter et diversifier l’offre touristique déjà existante avec une toute nouvelle attraction et dimension. Le Projet n’entre en concurrence avec aucune des attractions existantes mais enrichira la palette offerte. Il est contre-cyclique du point de vue météo, étant donné que les autres activités</w:t>
      </w:r>
      <w:r w:rsidR="00A3342E">
        <w:t xml:space="preserve"> de loisir</w:t>
      </w:r>
      <w:r>
        <w:t xml:space="preserve"> sont plutôt orientées vers la saison estivale et le beau temps. Il contribuera donc à créer un environnement touristique plus attractif po</w:t>
      </w:r>
      <w:r w:rsidR="00A3342E">
        <w:t>ur la région du sud, le pays et</w:t>
      </w:r>
      <w:r>
        <w:t xml:space="preserve"> à plus grande échelle, pour la région. Il s’inscrit parfaitement dans le Masterplan de l‘Office National du Tourisme. </w:t>
      </w:r>
    </w:p>
    <w:p w14:paraId="2C16CC83" w14:textId="4C08522E" w:rsidR="00CC1F08" w:rsidRDefault="00CC1F08" w:rsidP="00CC1F08">
      <w:pPr>
        <w:ind w:firstLine="360"/>
      </w:pPr>
      <w:r>
        <w:t>Avec le Parc Merveilleux à Bettembourg, nous avons un établissement dans la région des Terres Rouges qui arrive à attirer de nombreux visiteurs, dont 60% sont origina</w:t>
      </w:r>
      <w:r w:rsidR="00A3342E">
        <w:t xml:space="preserve">ires de France et d’Allemagne. </w:t>
      </w:r>
      <w:r>
        <w:t>Le Parc qui est fermé pendant les mois d’hiver est en plus très dépendant de la météo pendant la période estivale. Le Science Center constituerait une alternative en cas de mauvais temps. Une collaboration entre les deux acteurs sera approfondie afin de travailler en synergie et de s’aider réciproquement. Le Parc Merveilleux est la preuve, qu’avec une offre intéressante, qui ne se limite pas à rester sur ses acquis et qui évolue constamment, on est capable de créer un pôle touristique représentatif, attirant bien au-delà de 200.000 visiteurs par an. Le potentiel de la région devient évident.</w:t>
      </w:r>
    </w:p>
    <w:p w14:paraId="01B07DBC" w14:textId="07420C40" w:rsidR="00CC1F08" w:rsidRDefault="00CC1F08" w:rsidP="00CC1F08">
      <w:pPr>
        <w:ind w:firstLine="360"/>
      </w:pPr>
      <w:r>
        <w:t>En prenant en compte l’aspect économique du tourisme, nous avons retenu que le Projet peut être un moteur important. S’il est difficile de chiffrer les retombées économiques du tourisme avec précision, on sait cependant que les touristes dépens</w:t>
      </w:r>
      <w:r w:rsidR="00E531A7">
        <w:t>ant à plusieurs niveaux. L’HORE</w:t>
      </w:r>
      <w:r w:rsidR="00706BE8">
        <w:t>S</w:t>
      </w:r>
      <w:r>
        <w:t>CA estime que dans un cas pareil un touriste de jour dépen</w:t>
      </w:r>
      <w:r w:rsidR="00E531A7">
        <w:t xml:space="preserve">se environ 68 EUR par jour. En </w:t>
      </w:r>
      <w:r>
        <w:t xml:space="preserve">multipliant ce chiffre avec un nombre de visiteurs potentiels de 300.000 entrées, le Science Center pourrait générer un apport </w:t>
      </w:r>
      <w:r w:rsidR="00706BE8">
        <w:t>pour l’</w:t>
      </w:r>
      <w:r w:rsidR="00706BE8">
        <w:rPr>
          <w:rFonts w:ascii="Arial" w:hAnsi="Arial"/>
        </w:rPr>
        <w:t>é</w:t>
      </w:r>
      <w:r w:rsidR="00706BE8">
        <w:t xml:space="preserve">conomie du pays </w:t>
      </w:r>
      <w:r>
        <w:t>de quelque</w:t>
      </w:r>
      <w:r w:rsidR="00E531A7">
        <w:t>s</w:t>
      </w:r>
      <w:r>
        <w:t xml:space="preserve"> 20 millions d’euros par an. </w:t>
      </w:r>
      <w:r>
        <w:lastRenderedPageBreak/>
        <w:t>La restauration, l’hôtellerie, les commerces et magasins, les stations de service et les transports bénéficieraient ainsi des retombées économiques du Projet.</w:t>
      </w:r>
    </w:p>
    <w:p w14:paraId="6AD434FD" w14:textId="0BDCAE99" w:rsidR="00A1269A" w:rsidRDefault="00CC1F08" w:rsidP="00CC1F08">
      <w:pPr>
        <w:ind w:firstLine="360"/>
      </w:pPr>
      <w:r>
        <w:t xml:space="preserve">On arrive donc à conclure que Le Luxembourg Science Center, à produit offert équivalent aux autres Science Centers européens, peut égaliser voire même excéder leurs résultats en termes de visiteurs.  </w:t>
      </w:r>
      <w:r w:rsidR="00A1269A">
        <w:br w:type="page"/>
      </w:r>
    </w:p>
    <w:bookmarkStart w:id="510" w:name="_Toc245615678" w:displacedByCustomXml="next"/>
    <w:sdt>
      <w:sdtPr>
        <w:rPr>
          <w:rFonts w:asciiTheme="minorHAnsi" w:eastAsiaTheme="minorHAnsi" w:hAnsiTheme="minorHAnsi" w:cstheme="minorBidi"/>
          <w:b w:val="0"/>
          <w:bCs w:val="0"/>
          <w:i w:val="0"/>
          <w:iCs w:val="0"/>
          <w:sz w:val="24"/>
          <w:szCs w:val="22"/>
          <w:lang w:val="fr-FR"/>
        </w:rPr>
        <w:id w:val="-1585064368"/>
        <w:docPartObj>
          <w:docPartGallery w:val="Bibliographies"/>
          <w:docPartUnique/>
        </w:docPartObj>
      </w:sdtPr>
      <w:sdtEndPr>
        <w:rPr>
          <w:lang w:val="fr-LU"/>
        </w:rPr>
      </w:sdtEndPr>
      <w:sdtContent>
        <w:p w14:paraId="6A01C7BE" w14:textId="77777777" w:rsidR="009B4998" w:rsidRPr="00FA0236" w:rsidRDefault="009B4998" w:rsidP="009B4998">
          <w:pPr>
            <w:pStyle w:val="Heading1"/>
            <w:rPr>
              <w:lang w:val="en-GB"/>
            </w:rPr>
          </w:pPr>
          <w:r w:rsidRPr="00FA0236">
            <w:rPr>
              <w:lang w:val="en-GB"/>
            </w:rPr>
            <w:t>Bibliographie</w:t>
          </w:r>
          <w:bookmarkEnd w:id="510"/>
        </w:p>
        <w:sdt>
          <w:sdtPr>
            <w:id w:val="111145805"/>
            <w:bibliography/>
          </w:sdtPr>
          <w:sdtContent>
            <w:p w14:paraId="6158C247" w14:textId="77777777" w:rsidR="00A139AC" w:rsidRDefault="009B4998" w:rsidP="00A139AC">
              <w:pPr>
                <w:pStyle w:val="Bibliography"/>
                <w:ind w:left="720" w:hanging="720"/>
                <w:rPr>
                  <w:noProof/>
                  <w:lang w:val="en-GB"/>
                </w:rPr>
              </w:pPr>
              <w:r>
                <w:fldChar w:fldCharType="begin"/>
              </w:r>
              <w:r w:rsidRPr="00C66193">
                <w:rPr>
                  <w:lang w:val="en-GB"/>
                </w:rPr>
                <w:instrText>BIBLIOGRAPHY</w:instrText>
              </w:r>
              <w:r>
                <w:fldChar w:fldCharType="separate"/>
              </w:r>
              <w:r w:rsidR="00A139AC">
                <w:rPr>
                  <w:noProof/>
                  <w:lang w:val="en-GB"/>
                </w:rPr>
                <w:t xml:space="preserve">Allen, S. (2004). Designs for learning: Studying Science Museum exhibits that do more than entertain. </w:t>
              </w:r>
              <w:r w:rsidR="00A139AC">
                <w:rPr>
                  <w:i/>
                  <w:iCs/>
                  <w:noProof/>
                  <w:lang w:val="en-GB"/>
                </w:rPr>
                <w:t>Wiley Periodicals</w:t>
              </w:r>
              <w:r w:rsidR="00A139AC">
                <w:rPr>
                  <w:noProof/>
                  <w:lang w:val="en-GB"/>
                </w:rPr>
                <w:t>, D01 10.1002.</w:t>
              </w:r>
            </w:p>
            <w:p w14:paraId="2521FA1B" w14:textId="77777777" w:rsidR="00A139AC" w:rsidRDefault="00A139AC" w:rsidP="00A139AC">
              <w:pPr>
                <w:pStyle w:val="Bibliography"/>
                <w:ind w:left="720" w:hanging="720"/>
                <w:rPr>
                  <w:noProof/>
                  <w:lang w:val="en-GB"/>
                </w:rPr>
              </w:pPr>
              <w:r>
                <w:rPr>
                  <w:noProof/>
                  <w:lang w:val="en-GB"/>
                </w:rPr>
                <w:t xml:space="preserve">Blud, M. (1990 a). Social Interaction and Learning Among Family Groups Visiting a Museum. </w:t>
              </w:r>
              <w:r>
                <w:rPr>
                  <w:i/>
                  <w:iCs/>
                  <w:noProof/>
                  <w:lang w:val="en-GB"/>
                </w:rPr>
                <w:t>Museum Management and Curatorship</w:t>
              </w:r>
              <w:r>
                <w:rPr>
                  <w:noProof/>
                  <w:lang w:val="en-GB"/>
                </w:rPr>
                <w:t>, 43-51.</w:t>
              </w:r>
            </w:p>
            <w:p w14:paraId="2384AF42" w14:textId="77777777" w:rsidR="00A139AC" w:rsidRDefault="00A139AC" w:rsidP="00A139AC">
              <w:pPr>
                <w:pStyle w:val="Bibliography"/>
                <w:ind w:left="720" w:hanging="720"/>
                <w:rPr>
                  <w:noProof/>
                  <w:lang w:val="en-GB"/>
                </w:rPr>
              </w:pPr>
              <w:r>
                <w:rPr>
                  <w:noProof/>
                  <w:lang w:val="en-GB"/>
                </w:rPr>
                <w:t xml:space="preserve">Blud, M. (1990 b). Sons ans Daugthers, Observations on the Way Families Interact During a Museum Visit. </w:t>
              </w:r>
              <w:r>
                <w:rPr>
                  <w:i/>
                  <w:iCs/>
                  <w:noProof/>
                  <w:lang w:val="en-GB"/>
                </w:rPr>
                <w:t>Museum Management and Curatorship</w:t>
              </w:r>
              <w:r>
                <w:rPr>
                  <w:noProof/>
                  <w:lang w:val="en-GB"/>
                </w:rPr>
                <w:t>, 257-264.</w:t>
              </w:r>
            </w:p>
            <w:p w14:paraId="34443B76" w14:textId="77777777" w:rsidR="00A139AC" w:rsidRPr="001F464C" w:rsidRDefault="00A139AC" w:rsidP="00A139AC">
              <w:pPr>
                <w:pStyle w:val="Bibliography"/>
                <w:ind w:left="720" w:hanging="720"/>
                <w:rPr>
                  <w:noProof/>
                  <w:lang w:val="fr-FR"/>
                </w:rPr>
              </w:pPr>
              <w:r>
                <w:rPr>
                  <w:noProof/>
                  <w:lang w:val="en-GB"/>
                </w:rPr>
                <w:t xml:space="preserve">Brown, C. (1995). Marketing the Most of Familiy Visits: Some Observations of Parents with Children in a Museum. </w:t>
              </w:r>
              <w:r w:rsidRPr="001F464C">
                <w:rPr>
                  <w:i/>
                  <w:iCs/>
                  <w:noProof/>
                  <w:lang w:val="fr-FR"/>
                </w:rPr>
                <w:t>Museum Management and Curatorship</w:t>
              </w:r>
              <w:r w:rsidRPr="001F464C">
                <w:rPr>
                  <w:noProof/>
                  <w:lang w:val="fr-FR"/>
                </w:rPr>
                <w:t>, 65-71.</w:t>
              </w:r>
            </w:p>
            <w:p w14:paraId="38A9F875" w14:textId="77777777" w:rsidR="00A139AC" w:rsidRDefault="00A139AC" w:rsidP="00A139AC">
              <w:pPr>
                <w:pStyle w:val="Bibliography"/>
                <w:ind w:left="720" w:hanging="720"/>
                <w:rPr>
                  <w:noProof/>
                  <w:lang w:val="en-GB"/>
                </w:rPr>
              </w:pPr>
              <w:r w:rsidRPr="001F464C">
                <w:rPr>
                  <w:noProof/>
                  <w:lang w:val="fr-FR"/>
                </w:rPr>
                <w:t xml:space="preserve">Crié, D. (2002). </w:t>
              </w:r>
              <w:r w:rsidRPr="001F464C">
                <w:rPr>
                  <w:i/>
                  <w:iCs/>
                  <w:noProof/>
                  <w:lang w:val="fr-FR"/>
                </w:rPr>
                <w:t>La relation client : fidélité, fidélisation, produits fidélisants.</w:t>
              </w:r>
              <w:r w:rsidRPr="001F464C">
                <w:rPr>
                  <w:noProof/>
                  <w:lang w:val="fr-FR"/>
                </w:rPr>
                <w:t xml:space="preserve"> </w:t>
              </w:r>
              <w:r>
                <w:rPr>
                  <w:noProof/>
                  <w:lang w:val="en-GB"/>
                </w:rPr>
                <w:t>Paris: éditions Vuibert.</w:t>
              </w:r>
            </w:p>
            <w:p w14:paraId="6BAD6B21" w14:textId="77777777" w:rsidR="00A139AC" w:rsidRDefault="00A139AC" w:rsidP="00A139AC">
              <w:pPr>
                <w:pStyle w:val="Bibliography"/>
                <w:ind w:left="720" w:hanging="720"/>
                <w:rPr>
                  <w:noProof/>
                  <w:lang w:val="en-GB"/>
                </w:rPr>
              </w:pPr>
              <w:r>
                <w:rPr>
                  <w:noProof/>
                  <w:lang w:val="en-GB"/>
                </w:rPr>
                <w:t xml:space="preserve">Crowley, K., Callanan, M., Tenenbaum, H., &amp; Allen, E. (2000). Parents Explain More Often to Boys than to Girls During Shared Scientific Thinking. </w:t>
              </w:r>
              <w:r>
                <w:rPr>
                  <w:i/>
                  <w:iCs/>
                  <w:noProof/>
                  <w:lang w:val="en-GB"/>
                </w:rPr>
                <w:t>Psychological Science</w:t>
              </w:r>
              <w:r>
                <w:rPr>
                  <w:noProof/>
                  <w:lang w:val="en-GB"/>
                </w:rPr>
                <w:t>, 258-261.</w:t>
              </w:r>
            </w:p>
            <w:p w14:paraId="76F3CDE4" w14:textId="77777777" w:rsidR="00A139AC" w:rsidRDefault="00A139AC" w:rsidP="00A139AC">
              <w:pPr>
                <w:pStyle w:val="Bibliography"/>
                <w:ind w:left="720" w:hanging="720"/>
                <w:rPr>
                  <w:noProof/>
                  <w:lang w:val="en-GB"/>
                </w:rPr>
              </w:pPr>
              <w:r>
                <w:rPr>
                  <w:noProof/>
                  <w:lang w:val="en-GB"/>
                </w:rPr>
                <w:t xml:space="preserve">Falk, J., &amp; Stroksdieck, M. (2005, September). Using the contextual model of learning to understand visitor learning from a science center exhibition. </w:t>
              </w:r>
              <w:r>
                <w:rPr>
                  <w:i/>
                  <w:iCs/>
                  <w:noProof/>
                  <w:lang w:val="en-GB"/>
                </w:rPr>
                <w:t>Science Education</w:t>
              </w:r>
              <w:r w:rsidR="00C34C0E">
                <w:rPr>
                  <w:noProof/>
                  <w:lang w:val="en-GB"/>
                </w:rPr>
                <w:t>,</w:t>
              </w:r>
              <w:r>
                <w:rPr>
                  <w:noProof/>
                  <w:lang w:val="en-GB"/>
                </w:rPr>
                <w:t xml:space="preserve"> 744–778.</w:t>
              </w:r>
            </w:p>
            <w:p w14:paraId="022E9C3E" w14:textId="77777777" w:rsidR="00A139AC" w:rsidRDefault="00A139AC" w:rsidP="00A139AC">
              <w:pPr>
                <w:pStyle w:val="Bibliography"/>
                <w:ind w:left="720" w:hanging="720"/>
                <w:rPr>
                  <w:noProof/>
                  <w:lang w:val="en-GB"/>
                </w:rPr>
              </w:pPr>
              <w:r>
                <w:rPr>
                  <w:noProof/>
                  <w:lang w:val="en-GB"/>
                </w:rPr>
                <w:t xml:space="preserve">Gnoth, J. (1997). Tourism Motivation and expectation formation. </w:t>
              </w:r>
              <w:r>
                <w:rPr>
                  <w:i/>
                  <w:iCs/>
                  <w:noProof/>
                  <w:lang w:val="en-GB"/>
                </w:rPr>
                <w:t>Annals of Tourism Research</w:t>
              </w:r>
              <w:r>
                <w:rPr>
                  <w:noProof/>
                  <w:lang w:val="en-GB"/>
                </w:rPr>
                <w:t>, 283-304.</w:t>
              </w:r>
            </w:p>
            <w:p w14:paraId="512CA61A" w14:textId="77777777" w:rsidR="00A139AC" w:rsidRPr="001F464C" w:rsidRDefault="00A139AC" w:rsidP="00A139AC">
              <w:pPr>
                <w:pStyle w:val="Bibliography"/>
                <w:ind w:left="720" w:hanging="720"/>
                <w:rPr>
                  <w:noProof/>
                  <w:lang w:val="fr-FR"/>
                </w:rPr>
              </w:pPr>
              <w:r>
                <w:rPr>
                  <w:noProof/>
                  <w:lang w:val="en-GB"/>
                </w:rPr>
                <w:t xml:space="preserve">Kropf, M. (1991). The Use of a Computer-Based Museum Exhibit: A Study of Family Discussions and Interactions. </w:t>
              </w:r>
              <w:r w:rsidRPr="001F464C">
                <w:rPr>
                  <w:i/>
                  <w:iCs/>
                  <w:noProof/>
                  <w:lang w:val="fr-FR"/>
                </w:rPr>
                <w:t>PhD Dissertation New York University</w:t>
              </w:r>
              <w:r w:rsidRPr="001F464C">
                <w:rPr>
                  <w:noProof/>
                  <w:lang w:val="fr-FR"/>
                </w:rPr>
                <w:t>.</w:t>
              </w:r>
            </w:p>
            <w:p w14:paraId="38ED1A66" w14:textId="77777777" w:rsidR="00A139AC" w:rsidRPr="001F464C" w:rsidRDefault="00A139AC" w:rsidP="00A139AC">
              <w:pPr>
                <w:pStyle w:val="Bibliography"/>
                <w:ind w:left="720" w:hanging="720"/>
                <w:rPr>
                  <w:noProof/>
                  <w:lang w:val="fr-FR"/>
                </w:rPr>
              </w:pPr>
              <w:r w:rsidRPr="001F464C">
                <w:rPr>
                  <w:noProof/>
                  <w:lang w:val="fr-FR"/>
                </w:rPr>
                <w:t xml:space="preserve">Le Marec, J. (1993). L'interactivité, rencontre entre visiteurs et concepteurs. </w:t>
              </w:r>
              <w:r w:rsidRPr="001F464C">
                <w:rPr>
                  <w:i/>
                  <w:iCs/>
                  <w:noProof/>
                  <w:lang w:val="fr-FR"/>
                </w:rPr>
                <w:t>Publics et musées</w:t>
              </w:r>
              <w:r w:rsidRPr="001F464C">
                <w:rPr>
                  <w:noProof/>
                  <w:lang w:val="fr-FR"/>
                </w:rPr>
                <w:t>, 91-109.</w:t>
              </w:r>
            </w:p>
            <w:p w14:paraId="7B1A9B8F" w14:textId="77777777" w:rsidR="00A139AC" w:rsidRPr="001F464C" w:rsidRDefault="00A139AC" w:rsidP="00A139AC">
              <w:pPr>
                <w:pStyle w:val="Bibliography"/>
                <w:ind w:left="720" w:hanging="720"/>
                <w:rPr>
                  <w:noProof/>
                  <w:lang w:val="fr-FR"/>
                </w:rPr>
              </w:pPr>
              <w:r w:rsidRPr="001F464C">
                <w:rPr>
                  <w:noProof/>
                  <w:lang w:val="fr-FR"/>
                </w:rPr>
                <w:t xml:space="preserve">Lehu, J.-M. (2004). </w:t>
              </w:r>
              <w:r w:rsidRPr="001F464C">
                <w:rPr>
                  <w:i/>
                  <w:iCs/>
                  <w:noProof/>
                  <w:lang w:val="fr-FR"/>
                </w:rPr>
                <w:t>L'encyclopédie du marketing.</w:t>
              </w:r>
              <w:r w:rsidRPr="001F464C">
                <w:rPr>
                  <w:noProof/>
                  <w:lang w:val="fr-FR"/>
                </w:rPr>
                <w:t xml:space="preserve"> Paris: Editions d'Organisation.</w:t>
              </w:r>
            </w:p>
            <w:p w14:paraId="46CEBB5A" w14:textId="77777777" w:rsidR="00A139AC" w:rsidRDefault="00A139AC" w:rsidP="00A139AC">
              <w:pPr>
                <w:pStyle w:val="Bibliography"/>
                <w:ind w:left="720" w:hanging="720"/>
                <w:rPr>
                  <w:noProof/>
                  <w:lang w:val="en-GB"/>
                </w:rPr>
              </w:pPr>
              <w:r>
                <w:rPr>
                  <w:noProof/>
                  <w:lang w:val="en-GB"/>
                </w:rPr>
                <w:t xml:space="preserve">Mc Manus, P. (1994). Families in Museums. </w:t>
              </w:r>
              <w:r>
                <w:rPr>
                  <w:i/>
                  <w:iCs/>
                  <w:noProof/>
                  <w:lang w:val="en-GB"/>
                </w:rPr>
                <w:t>Towards the Museums of the Future, New European Perspectives</w:t>
              </w:r>
              <w:r>
                <w:rPr>
                  <w:noProof/>
                  <w:lang w:val="en-GB"/>
                </w:rPr>
                <w:t>, 81-97.</w:t>
              </w:r>
            </w:p>
            <w:p w14:paraId="03F65606" w14:textId="77777777" w:rsidR="00A139AC" w:rsidRDefault="00A139AC" w:rsidP="00A139AC">
              <w:pPr>
                <w:pStyle w:val="Bibliography"/>
                <w:ind w:left="720" w:hanging="720"/>
                <w:rPr>
                  <w:noProof/>
                  <w:lang w:val="en-GB"/>
                </w:rPr>
              </w:pPr>
              <w:r>
                <w:rPr>
                  <w:noProof/>
                  <w:lang w:val="en-GB"/>
                </w:rPr>
                <w:lastRenderedPageBreak/>
                <w:t xml:space="preserve">Persson, P.-E. (2000). Science centers are thriving and going strong! </w:t>
              </w:r>
              <w:r>
                <w:rPr>
                  <w:i/>
                  <w:iCs/>
                  <w:noProof/>
                  <w:lang w:val="en-GB"/>
                </w:rPr>
                <w:t>Public Understanding of Science October</w:t>
              </w:r>
              <w:r>
                <w:rPr>
                  <w:noProof/>
                  <w:lang w:val="en-GB"/>
                </w:rPr>
                <w:t>, 449-460.</w:t>
              </w:r>
            </w:p>
            <w:p w14:paraId="1C4ECDFE" w14:textId="77777777" w:rsidR="00A139AC" w:rsidRDefault="00A139AC" w:rsidP="00A139AC">
              <w:pPr>
                <w:pStyle w:val="Bibliography"/>
                <w:ind w:left="720" w:hanging="720"/>
                <w:rPr>
                  <w:noProof/>
                  <w:lang w:val="en-GB"/>
                </w:rPr>
              </w:pPr>
              <w:r>
                <w:rPr>
                  <w:noProof/>
                  <w:lang w:val="en-GB"/>
                </w:rPr>
                <w:t xml:space="preserve">Petr, C. (2010). </w:t>
              </w:r>
              <w:r>
                <w:rPr>
                  <w:i/>
                  <w:iCs/>
                  <w:noProof/>
                  <w:lang w:val="en-GB"/>
                </w:rPr>
                <w:t>Marketing du Tourisme.</w:t>
              </w:r>
              <w:r>
                <w:rPr>
                  <w:noProof/>
                  <w:lang w:val="en-GB"/>
                </w:rPr>
                <w:t xml:space="preserve"> Paris: Dunod.</w:t>
              </w:r>
            </w:p>
            <w:p w14:paraId="16414A64" w14:textId="77777777" w:rsidR="00A139AC" w:rsidRPr="001F464C" w:rsidRDefault="00A139AC" w:rsidP="00A139AC">
              <w:pPr>
                <w:pStyle w:val="Bibliography"/>
                <w:ind w:left="720" w:hanging="720"/>
                <w:rPr>
                  <w:noProof/>
                  <w:lang w:val="fr-FR"/>
                </w:rPr>
              </w:pPr>
              <w:r>
                <w:rPr>
                  <w:noProof/>
                  <w:lang w:val="en-GB"/>
                </w:rPr>
                <w:t xml:space="preserve">Robert, S. (1990). Science Museums as Environments for learning. </w:t>
              </w:r>
              <w:r w:rsidRPr="001F464C">
                <w:rPr>
                  <w:i/>
                  <w:iCs/>
                  <w:noProof/>
                  <w:lang w:val="fr-FR"/>
                </w:rPr>
                <w:t>Physics Today</w:t>
              </w:r>
              <w:r w:rsidRPr="001F464C">
                <w:rPr>
                  <w:noProof/>
                  <w:lang w:val="fr-FR"/>
                </w:rPr>
                <w:t>, vol. 43, no. 11, p.50-56.</w:t>
              </w:r>
            </w:p>
            <w:p w14:paraId="61CF8BE2" w14:textId="77777777" w:rsidR="00A139AC" w:rsidRPr="001F464C" w:rsidRDefault="00A139AC" w:rsidP="00A139AC">
              <w:pPr>
                <w:pStyle w:val="Bibliography"/>
                <w:ind w:left="720" w:hanging="720"/>
                <w:rPr>
                  <w:noProof/>
                  <w:lang w:val="fr-FR"/>
                </w:rPr>
              </w:pPr>
              <w:r w:rsidRPr="001F464C">
                <w:rPr>
                  <w:noProof/>
                  <w:lang w:val="fr-FR"/>
                </w:rPr>
                <w:t xml:space="preserve">Stafford, J. (1995). </w:t>
              </w:r>
              <w:r w:rsidRPr="001F464C">
                <w:rPr>
                  <w:i/>
                  <w:iCs/>
                  <w:noProof/>
                  <w:lang w:val="fr-FR"/>
                </w:rPr>
                <w:t>Microéconomie du Tourisme.</w:t>
              </w:r>
              <w:r w:rsidRPr="001F464C">
                <w:rPr>
                  <w:noProof/>
                  <w:lang w:val="fr-FR"/>
                </w:rPr>
                <w:t xml:space="preserve"> Québec: Presses Universitaires du Québec.</w:t>
              </w:r>
            </w:p>
            <w:p w14:paraId="723647B9" w14:textId="77777777" w:rsidR="00A139AC" w:rsidRPr="001F464C" w:rsidRDefault="00A139AC" w:rsidP="00A139AC">
              <w:pPr>
                <w:pStyle w:val="Bibliography"/>
                <w:ind w:left="720" w:hanging="720"/>
                <w:rPr>
                  <w:noProof/>
                  <w:lang w:val="fr-FR"/>
                </w:rPr>
              </w:pPr>
              <w:r>
                <w:rPr>
                  <w:noProof/>
                  <w:lang w:val="en-GB"/>
                </w:rPr>
                <w:t xml:space="preserve">Stevenson, J. (1991). The Long-Term Impactof Interactive Exibits. </w:t>
              </w:r>
              <w:r w:rsidRPr="001F464C">
                <w:rPr>
                  <w:i/>
                  <w:iCs/>
                  <w:noProof/>
                  <w:lang w:val="fr-FR"/>
                </w:rPr>
                <w:t>International Journal of Science Education</w:t>
              </w:r>
              <w:r w:rsidRPr="001F464C">
                <w:rPr>
                  <w:noProof/>
                  <w:lang w:val="fr-FR"/>
                </w:rPr>
                <w:t>, 521-531.</w:t>
              </w:r>
            </w:p>
            <w:p w14:paraId="276A7041" w14:textId="77777777" w:rsidR="00A139AC" w:rsidRPr="001F464C" w:rsidRDefault="00A139AC" w:rsidP="00A139AC">
              <w:pPr>
                <w:pStyle w:val="Bibliography"/>
                <w:ind w:left="720" w:hanging="720"/>
                <w:rPr>
                  <w:noProof/>
                  <w:lang w:val="fr-FR"/>
                </w:rPr>
              </w:pPr>
              <w:r w:rsidRPr="001F464C">
                <w:rPr>
                  <w:noProof/>
                  <w:lang w:val="fr-FR"/>
                </w:rPr>
                <w:t xml:space="preserve">Tobelem, J.-M. (1992). De l'approche marketing dans les musées. </w:t>
              </w:r>
              <w:r w:rsidRPr="001F464C">
                <w:rPr>
                  <w:i/>
                  <w:iCs/>
                  <w:noProof/>
                  <w:lang w:val="fr-FR"/>
                </w:rPr>
                <w:t>Publics et Musées</w:t>
              </w:r>
              <w:r w:rsidRPr="001F464C">
                <w:rPr>
                  <w:noProof/>
                  <w:lang w:val="fr-FR"/>
                </w:rPr>
                <w:t>, pp. 49-70.</w:t>
              </w:r>
            </w:p>
            <w:p w14:paraId="396144C1" w14:textId="77777777" w:rsidR="00A139AC" w:rsidRDefault="00A139AC" w:rsidP="00A139AC">
              <w:pPr>
                <w:pStyle w:val="Bibliography"/>
                <w:ind w:left="720" w:hanging="720"/>
                <w:rPr>
                  <w:noProof/>
                  <w:lang w:val="en-GB"/>
                </w:rPr>
              </w:pPr>
              <w:r w:rsidRPr="001F464C">
                <w:rPr>
                  <w:noProof/>
                  <w:lang w:val="fr-FR"/>
                </w:rPr>
                <w:t xml:space="preserve">Vodoz, L., &amp; Jemelin, C. (2004). </w:t>
              </w:r>
              <w:r w:rsidRPr="001F464C">
                <w:rPr>
                  <w:i/>
                  <w:iCs/>
                  <w:noProof/>
                  <w:lang w:val="fr-FR"/>
                </w:rPr>
                <w:t>Les territoires de la mobilité: l'aire du temps.</w:t>
              </w:r>
              <w:r w:rsidRPr="001F464C">
                <w:rPr>
                  <w:noProof/>
                  <w:lang w:val="fr-FR"/>
                </w:rPr>
                <w:t xml:space="preserve"> </w:t>
              </w:r>
              <w:r>
                <w:rPr>
                  <w:noProof/>
                  <w:lang w:val="en-GB"/>
                </w:rPr>
                <w:t>Lausanne: Presses polytechniques et universitaires romandes.</w:t>
              </w:r>
            </w:p>
            <w:p w14:paraId="63978377" w14:textId="77777777" w:rsidR="009B4998" w:rsidRDefault="009B4998" w:rsidP="00A139AC">
              <w:r>
                <w:rPr>
                  <w:b/>
                  <w:bCs/>
                </w:rPr>
                <w:fldChar w:fldCharType="end"/>
              </w:r>
            </w:p>
          </w:sdtContent>
        </w:sdt>
      </w:sdtContent>
    </w:sdt>
    <w:p w14:paraId="469B66E3" w14:textId="77777777" w:rsidR="009B4998" w:rsidRDefault="009B4998" w:rsidP="009B4998">
      <w:pPr>
        <w:spacing w:line="480" w:lineRule="auto"/>
        <w:ind w:firstLine="360"/>
        <w:jc w:val="left"/>
      </w:pPr>
      <w:r>
        <w:br w:type="page"/>
      </w:r>
    </w:p>
    <w:p w14:paraId="52C6F991" w14:textId="77777777" w:rsidR="00F56E01" w:rsidRDefault="00F56E01" w:rsidP="00F56E01">
      <w:pPr>
        <w:pStyle w:val="Heading1"/>
      </w:pPr>
      <w:bookmarkStart w:id="511" w:name="_Toc245615679"/>
      <w:r>
        <w:lastRenderedPageBreak/>
        <w:t>Table des illustrations :</w:t>
      </w:r>
      <w:bookmarkEnd w:id="511"/>
    </w:p>
    <w:p w14:paraId="3661071E" w14:textId="77777777" w:rsidR="00012F6D" w:rsidRDefault="00012F6D">
      <w:pPr>
        <w:pStyle w:val="TableofFigures"/>
        <w:tabs>
          <w:tab w:val="right" w:leader="dot" w:pos="9062"/>
        </w:tabs>
        <w:rPr>
          <w:rFonts w:eastAsiaTheme="minorEastAsia"/>
          <w:noProof/>
          <w:sz w:val="22"/>
          <w:lang w:val="fr-FR" w:eastAsia="fr-FR"/>
        </w:rPr>
      </w:pPr>
      <w:r>
        <w:fldChar w:fldCharType="begin"/>
      </w:r>
      <w:r>
        <w:instrText xml:space="preserve"> TOC \h \z \c "Figure" </w:instrText>
      </w:r>
      <w:r>
        <w:fldChar w:fldCharType="separate"/>
      </w:r>
      <w:hyperlink w:anchor="_Toc358731979" w:history="1">
        <w:r w:rsidRPr="00D549F9">
          <w:rPr>
            <w:rStyle w:val="Hyperlink"/>
            <w:noProof/>
          </w:rPr>
          <w:t>Figure 1 : Nombre des arrivées par région (2012)</w:t>
        </w:r>
        <w:r>
          <w:rPr>
            <w:noProof/>
            <w:webHidden/>
          </w:rPr>
          <w:tab/>
        </w:r>
        <w:r>
          <w:rPr>
            <w:noProof/>
            <w:webHidden/>
          </w:rPr>
          <w:fldChar w:fldCharType="begin"/>
        </w:r>
        <w:r>
          <w:rPr>
            <w:noProof/>
            <w:webHidden/>
          </w:rPr>
          <w:instrText xml:space="preserve"> PAGEREF _Toc358731979 \h </w:instrText>
        </w:r>
        <w:r>
          <w:rPr>
            <w:noProof/>
            <w:webHidden/>
          </w:rPr>
        </w:r>
        <w:r>
          <w:rPr>
            <w:noProof/>
            <w:webHidden/>
          </w:rPr>
          <w:fldChar w:fldCharType="separate"/>
        </w:r>
        <w:r w:rsidR="00D651DF">
          <w:rPr>
            <w:noProof/>
            <w:webHidden/>
          </w:rPr>
          <w:t>33</w:t>
        </w:r>
        <w:r>
          <w:rPr>
            <w:noProof/>
            <w:webHidden/>
          </w:rPr>
          <w:fldChar w:fldCharType="end"/>
        </w:r>
      </w:hyperlink>
    </w:p>
    <w:p w14:paraId="435AE2C3" w14:textId="77777777" w:rsidR="00012F6D" w:rsidRDefault="00F01937">
      <w:pPr>
        <w:pStyle w:val="TableofFigures"/>
        <w:tabs>
          <w:tab w:val="right" w:leader="dot" w:pos="9062"/>
        </w:tabs>
        <w:rPr>
          <w:rFonts w:eastAsiaTheme="minorEastAsia"/>
          <w:noProof/>
          <w:sz w:val="22"/>
          <w:lang w:val="fr-FR" w:eastAsia="fr-FR"/>
        </w:rPr>
      </w:pPr>
      <w:hyperlink w:anchor="_Toc358731980" w:history="1">
        <w:r w:rsidR="00012F6D" w:rsidRPr="00D549F9">
          <w:rPr>
            <w:rStyle w:val="Hyperlink"/>
            <w:noProof/>
          </w:rPr>
          <w:t>Figure 2: Nombre des nuitées par région (2012)</w:t>
        </w:r>
        <w:r w:rsidR="00012F6D">
          <w:rPr>
            <w:noProof/>
            <w:webHidden/>
          </w:rPr>
          <w:tab/>
        </w:r>
        <w:r w:rsidR="00012F6D">
          <w:rPr>
            <w:noProof/>
            <w:webHidden/>
          </w:rPr>
          <w:fldChar w:fldCharType="begin"/>
        </w:r>
        <w:r w:rsidR="00012F6D">
          <w:rPr>
            <w:noProof/>
            <w:webHidden/>
          </w:rPr>
          <w:instrText xml:space="preserve"> PAGEREF _Toc358731980 \h </w:instrText>
        </w:r>
        <w:r w:rsidR="00012F6D">
          <w:rPr>
            <w:noProof/>
            <w:webHidden/>
          </w:rPr>
        </w:r>
        <w:r w:rsidR="00012F6D">
          <w:rPr>
            <w:noProof/>
            <w:webHidden/>
          </w:rPr>
          <w:fldChar w:fldCharType="separate"/>
        </w:r>
        <w:r w:rsidR="00D651DF">
          <w:rPr>
            <w:noProof/>
            <w:webHidden/>
          </w:rPr>
          <w:t>33</w:t>
        </w:r>
        <w:r w:rsidR="00012F6D">
          <w:rPr>
            <w:noProof/>
            <w:webHidden/>
          </w:rPr>
          <w:fldChar w:fldCharType="end"/>
        </w:r>
      </w:hyperlink>
    </w:p>
    <w:p w14:paraId="10BA3D04" w14:textId="77777777" w:rsidR="00012F6D" w:rsidRDefault="00F01937">
      <w:pPr>
        <w:pStyle w:val="TableofFigures"/>
        <w:tabs>
          <w:tab w:val="right" w:leader="dot" w:pos="9062"/>
        </w:tabs>
        <w:rPr>
          <w:rFonts w:eastAsiaTheme="minorEastAsia"/>
          <w:noProof/>
          <w:sz w:val="22"/>
          <w:lang w:val="fr-FR" w:eastAsia="fr-FR"/>
        </w:rPr>
      </w:pPr>
      <w:hyperlink w:anchor="_Toc358731981" w:history="1">
        <w:r w:rsidR="00012F6D" w:rsidRPr="00D549F9">
          <w:rPr>
            <w:rStyle w:val="Hyperlink"/>
            <w:noProof/>
          </w:rPr>
          <w:t>Figure 3: Durée moyenne d'un séjour par région (2012)</w:t>
        </w:r>
        <w:r w:rsidR="00012F6D">
          <w:rPr>
            <w:noProof/>
            <w:webHidden/>
          </w:rPr>
          <w:tab/>
        </w:r>
        <w:r w:rsidR="00012F6D">
          <w:rPr>
            <w:noProof/>
            <w:webHidden/>
          </w:rPr>
          <w:fldChar w:fldCharType="begin"/>
        </w:r>
        <w:r w:rsidR="00012F6D">
          <w:rPr>
            <w:noProof/>
            <w:webHidden/>
          </w:rPr>
          <w:instrText xml:space="preserve"> PAGEREF _Toc358731981 \h </w:instrText>
        </w:r>
        <w:r w:rsidR="00012F6D">
          <w:rPr>
            <w:noProof/>
            <w:webHidden/>
          </w:rPr>
        </w:r>
        <w:r w:rsidR="00012F6D">
          <w:rPr>
            <w:noProof/>
            <w:webHidden/>
          </w:rPr>
          <w:fldChar w:fldCharType="separate"/>
        </w:r>
        <w:r w:rsidR="00D651DF">
          <w:rPr>
            <w:noProof/>
            <w:webHidden/>
          </w:rPr>
          <w:t>34</w:t>
        </w:r>
        <w:r w:rsidR="00012F6D">
          <w:rPr>
            <w:noProof/>
            <w:webHidden/>
          </w:rPr>
          <w:fldChar w:fldCharType="end"/>
        </w:r>
      </w:hyperlink>
    </w:p>
    <w:p w14:paraId="53C384B0" w14:textId="77777777" w:rsidR="00012F6D" w:rsidRDefault="00F01937">
      <w:pPr>
        <w:pStyle w:val="TableofFigures"/>
        <w:tabs>
          <w:tab w:val="right" w:leader="dot" w:pos="9062"/>
        </w:tabs>
        <w:rPr>
          <w:rFonts w:eastAsiaTheme="minorEastAsia"/>
          <w:noProof/>
          <w:sz w:val="22"/>
          <w:lang w:val="fr-FR" w:eastAsia="fr-FR"/>
        </w:rPr>
      </w:pPr>
      <w:hyperlink w:anchor="_Toc358731982" w:history="1">
        <w:r w:rsidR="00012F6D" w:rsidRPr="00D549F9">
          <w:rPr>
            <w:rStyle w:val="Hyperlink"/>
            <w:noProof/>
          </w:rPr>
          <w:t>Figure 4: Arrivées et nuitées par région (en moyenne sur les dernières années)</w:t>
        </w:r>
        <w:r w:rsidR="00012F6D">
          <w:rPr>
            <w:noProof/>
            <w:webHidden/>
          </w:rPr>
          <w:tab/>
        </w:r>
        <w:r w:rsidR="00012F6D">
          <w:rPr>
            <w:noProof/>
            <w:webHidden/>
          </w:rPr>
          <w:fldChar w:fldCharType="begin"/>
        </w:r>
        <w:r w:rsidR="00012F6D">
          <w:rPr>
            <w:noProof/>
            <w:webHidden/>
          </w:rPr>
          <w:instrText xml:space="preserve"> PAGEREF _Toc358731982 \h </w:instrText>
        </w:r>
        <w:r w:rsidR="00012F6D">
          <w:rPr>
            <w:noProof/>
            <w:webHidden/>
          </w:rPr>
        </w:r>
        <w:r w:rsidR="00012F6D">
          <w:rPr>
            <w:noProof/>
            <w:webHidden/>
          </w:rPr>
          <w:fldChar w:fldCharType="separate"/>
        </w:r>
        <w:r w:rsidR="00D651DF">
          <w:rPr>
            <w:noProof/>
            <w:webHidden/>
          </w:rPr>
          <w:t>35</w:t>
        </w:r>
        <w:r w:rsidR="00012F6D">
          <w:rPr>
            <w:noProof/>
            <w:webHidden/>
          </w:rPr>
          <w:fldChar w:fldCharType="end"/>
        </w:r>
      </w:hyperlink>
    </w:p>
    <w:p w14:paraId="0EC643A9" w14:textId="77777777" w:rsidR="00012F6D" w:rsidRDefault="00F01937">
      <w:pPr>
        <w:pStyle w:val="TableofFigures"/>
        <w:tabs>
          <w:tab w:val="right" w:leader="dot" w:pos="9062"/>
        </w:tabs>
        <w:rPr>
          <w:rFonts w:eastAsiaTheme="minorEastAsia"/>
          <w:noProof/>
          <w:sz w:val="22"/>
          <w:lang w:val="fr-FR" w:eastAsia="fr-FR"/>
        </w:rPr>
      </w:pPr>
      <w:hyperlink w:anchor="_Toc358731983" w:history="1">
        <w:r w:rsidR="00012F6D" w:rsidRPr="00D549F9">
          <w:rPr>
            <w:rStyle w:val="Hyperlink"/>
            <w:noProof/>
          </w:rPr>
          <w:t>Figure 5: Capacité d'accueil des différentes régions (nombre de lits)</w:t>
        </w:r>
        <w:r w:rsidR="00012F6D">
          <w:rPr>
            <w:noProof/>
            <w:webHidden/>
          </w:rPr>
          <w:tab/>
        </w:r>
        <w:r w:rsidR="00012F6D">
          <w:rPr>
            <w:noProof/>
            <w:webHidden/>
          </w:rPr>
          <w:fldChar w:fldCharType="begin"/>
        </w:r>
        <w:r w:rsidR="00012F6D">
          <w:rPr>
            <w:noProof/>
            <w:webHidden/>
          </w:rPr>
          <w:instrText xml:space="preserve"> PAGEREF _Toc358731983 \h </w:instrText>
        </w:r>
        <w:r w:rsidR="00012F6D">
          <w:rPr>
            <w:noProof/>
            <w:webHidden/>
          </w:rPr>
        </w:r>
        <w:r w:rsidR="00012F6D">
          <w:rPr>
            <w:noProof/>
            <w:webHidden/>
          </w:rPr>
          <w:fldChar w:fldCharType="separate"/>
        </w:r>
        <w:r w:rsidR="00D651DF">
          <w:rPr>
            <w:noProof/>
            <w:webHidden/>
          </w:rPr>
          <w:t>36</w:t>
        </w:r>
        <w:r w:rsidR="00012F6D">
          <w:rPr>
            <w:noProof/>
            <w:webHidden/>
          </w:rPr>
          <w:fldChar w:fldCharType="end"/>
        </w:r>
      </w:hyperlink>
    </w:p>
    <w:p w14:paraId="671E5733" w14:textId="77777777" w:rsidR="00012F6D" w:rsidRDefault="00F01937">
      <w:pPr>
        <w:pStyle w:val="TableofFigures"/>
        <w:tabs>
          <w:tab w:val="right" w:leader="dot" w:pos="9062"/>
        </w:tabs>
        <w:rPr>
          <w:rFonts w:eastAsiaTheme="minorEastAsia"/>
          <w:noProof/>
          <w:sz w:val="22"/>
          <w:lang w:val="fr-FR" w:eastAsia="fr-FR"/>
        </w:rPr>
      </w:pPr>
      <w:hyperlink w:anchor="_Toc358731984" w:history="1">
        <w:r w:rsidR="00012F6D" w:rsidRPr="00D549F9">
          <w:rPr>
            <w:rStyle w:val="Hyperlink"/>
            <w:noProof/>
          </w:rPr>
          <w:t>Figure 6: Nombre des arrivées et nuitées (Région Terres Rouges 2012)</w:t>
        </w:r>
        <w:r w:rsidR="00012F6D">
          <w:rPr>
            <w:noProof/>
            <w:webHidden/>
          </w:rPr>
          <w:tab/>
        </w:r>
        <w:r w:rsidR="00012F6D">
          <w:rPr>
            <w:noProof/>
            <w:webHidden/>
          </w:rPr>
          <w:fldChar w:fldCharType="begin"/>
        </w:r>
        <w:r w:rsidR="00012F6D">
          <w:rPr>
            <w:noProof/>
            <w:webHidden/>
          </w:rPr>
          <w:instrText xml:space="preserve"> PAGEREF _Toc358731984 \h </w:instrText>
        </w:r>
        <w:r w:rsidR="00012F6D">
          <w:rPr>
            <w:noProof/>
            <w:webHidden/>
          </w:rPr>
        </w:r>
        <w:r w:rsidR="00012F6D">
          <w:rPr>
            <w:noProof/>
            <w:webHidden/>
          </w:rPr>
          <w:fldChar w:fldCharType="separate"/>
        </w:r>
        <w:r w:rsidR="00D651DF">
          <w:rPr>
            <w:noProof/>
            <w:webHidden/>
          </w:rPr>
          <w:t>37</w:t>
        </w:r>
        <w:r w:rsidR="00012F6D">
          <w:rPr>
            <w:noProof/>
            <w:webHidden/>
          </w:rPr>
          <w:fldChar w:fldCharType="end"/>
        </w:r>
      </w:hyperlink>
    </w:p>
    <w:p w14:paraId="12043132" w14:textId="77777777" w:rsidR="00012F6D" w:rsidRDefault="00012F6D" w:rsidP="00012F6D">
      <w:pPr>
        <w:spacing w:line="480" w:lineRule="auto"/>
        <w:jc w:val="left"/>
        <w:rPr>
          <w:noProof/>
        </w:rPr>
      </w:pPr>
      <w:r>
        <w:fldChar w:fldCharType="end"/>
      </w:r>
      <w:r>
        <w:fldChar w:fldCharType="begin"/>
      </w:r>
      <w:r>
        <w:instrText xml:space="preserve"> TOC \h \z \c "Tableau" </w:instrText>
      </w:r>
      <w:r>
        <w:fldChar w:fldCharType="separate"/>
      </w:r>
    </w:p>
    <w:p w14:paraId="45E013B2" w14:textId="77777777" w:rsidR="00012F6D" w:rsidRDefault="00F01937">
      <w:pPr>
        <w:pStyle w:val="TableofFigures"/>
        <w:tabs>
          <w:tab w:val="right" w:leader="dot" w:pos="9062"/>
        </w:tabs>
        <w:rPr>
          <w:rFonts w:eastAsiaTheme="minorEastAsia"/>
          <w:noProof/>
          <w:sz w:val="22"/>
          <w:lang w:val="fr-FR" w:eastAsia="fr-FR"/>
        </w:rPr>
      </w:pPr>
      <w:hyperlink w:anchor="_Toc358732002" w:history="1">
        <w:r w:rsidR="00012F6D" w:rsidRPr="00447CB1">
          <w:rPr>
            <w:rStyle w:val="Hyperlink"/>
            <w:noProof/>
          </w:rPr>
          <w:t>Tableau 1: Zone de chalandise isochronique autour de Winterthur (2H30 de trajet en voiture)</w:t>
        </w:r>
        <w:r w:rsidR="00012F6D">
          <w:rPr>
            <w:noProof/>
            <w:webHidden/>
          </w:rPr>
          <w:tab/>
        </w:r>
        <w:r w:rsidR="00012F6D">
          <w:rPr>
            <w:noProof/>
            <w:webHidden/>
          </w:rPr>
          <w:fldChar w:fldCharType="begin"/>
        </w:r>
        <w:r w:rsidR="00012F6D">
          <w:rPr>
            <w:noProof/>
            <w:webHidden/>
          </w:rPr>
          <w:instrText xml:space="preserve"> PAGEREF _Toc358732002 \h </w:instrText>
        </w:r>
        <w:r w:rsidR="00012F6D">
          <w:rPr>
            <w:noProof/>
            <w:webHidden/>
          </w:rPr>
        </w:r>
        <w:r w:rsidR="00012F6D">
          <w:rPr>
            <w:noProof/>
            <w:webHidden/>
          </w:rPr>
          <w:fldChar w:fldCharType="separate"/>
        </w:r>
        <w:r w:rsidR="00D651DF">
          <w:rPr>
            <w:noProof/>
            <w:webHidden/>
          </w:rPr>
          <w:t>19</w:t>
        </w:r>
        <w:r w:rsidR="00012F6D">
          <w:rPr>
            <w:noProof/>
            <w:webHidden/>
          </w:rPr>
          <w:fldChar w:fldCharType="end"/>
        </w:r>
      </w:hyperlink>
    </w:p>
    <w:p w14:paraId="406066E9" w14:textId="77777777" w:rsidR="00012F6D" w:rsidRDefault="00F01937">
      <w:pPr>
        <w:pStyle w:val="TableofFigures"/>
        <w:tabs>
          <w:tab w:val="right" w:leader="dot" w:pos="9062"/>
        </w:tabs>
        <w:rPr>
          <w:rFonts w:eastAsiaTheme="minorEastAsia"/>
          <w:noProof/>
          <w:sz w:val="22"/>
          <w:lang w:val="fr-FR" w:eastAsia="fr-FR"/>
        </w:rPr>
      </w:pPr>
      <w:hyperlink w:anchor="_Toc358732003" w:history="1">
        <w:r w:rsidR="00012F6D" w:rsidRPr="00447CB1">
          <w:rPr>
            <w:rStyle w:val="Hyperlink"/>
            <w:noProof/>
          </w:rPr>
          <w:t>Tableau 2: Zone de chalandise isochronique autour de Differdange (2H30 de trajet en voiture)</w:t>
        </w:r>
        <w:r w:rsidR="00012F6D">
          <w:rPr>
            <w:noProof/>
            <w:webHidden/>
          </w:rPr>
          <w:tab/>
        </w:r>
        <w:r w:rsidR="00012F6D">
          <w:rPr>
            <w:noProof/>
            <w:webHidden/>
          </w:rPr>
          <w:fldChar w:fldCharType="begin"/>
        </w:r>
        <w:r w:rsidR="00012F6D">
          <w:rPr>
            <w:noProof/>
            <w:webHidden/>
          </w:rPr>
          <w:instrText xml:space="preserve"> PAGEREF _Toc358732003 \h </w:instrText>
        </w:r>
        <w:r w:rsidR="00012F6D">
          <w:rPr>
            <w:noProof/>
            <w:webHidden/>
          </w:rPr>
        </w:r>
        <w:r w:rsidR="00012F6D">
          <w:rPr>
            <w:noProof/>
            <w:webHidden/>
          </w:rPr>
          <w:fldChar w:fldCharType="separate"/>
        </w:r>
        <w:r w:rsidR="00D651DF">
          <w:rPr>
            <w:noProof/>
            <w:webHidden/>
          </w:rPr>
          <w:t>21</w:t>
        </w:r>
        <w:r w:rsidR="00012F6D">
          <w:rPr>
            <w:noProof/>
            <w:webHidden/>
          </w:rPr>
          <w:fldChar w:fldCharType="end"/>
        </w:r>
      </w:hyperlink>
    </w:p>
    <w:p w14:paraId="4D58CAEA" w14:textId="77777777" w:rsidR="00012F6D" w:rsidRDefault="00F01937">
      <w:pPr>
        <w:pStyle w:val="TableofFigures"/>
        <w:tabs>
          <w:tab w:val="right" w:leader="dot" w:pos="9062"/>
        </w:tabs>
        <w:rPr>
          <w:rFonts w:eastAsiaTheme="minorEastAsia"/>
          <w:noProof/>
          <w:sz w:val="22"/>
          <w:lang w:val="fr-FR" w:eastAsia="fr-FR"/>
        </w:rPr>
      </w:pPr>
      <w:hyperlink w:anchor="_Toc358732004" w:history="1">
        <w:r w:rsidR="00012F6D" w:rsidRPr="00447CB1">
          <w:rPr>
            <w:rStyle w:val="Hyperlink"/>
            <w:noProof/>
          </w:rPr>
          <w:t>Tableau 3: Réseau routier du Luxembourg</w:t>
        </w:r>
        <w:r w:rsidR="00012F6D">
          <w:rPr>
            <w:noProof/>
            <w:webHidden/>
          </w:rPr>
          <w:tab/>
        </w:r>
        <w:r w:rsidR="00012F6D">
          <w:rPr>
            <w:noProof/>
            <w:webHidden/>
          </w:rPr>
          <w:fldChar w:fldCharType="begin"/>
        </w:r>
        <w:r w:rsidR="00012F6D">
          <w:rPr>
            <w:noProof/>
            <w:webHidden/>
          </w:rPr>
          <w:instrText xml:space="preserve"> PAGEREF _Toc358732004 \h </w:instrText>
        </w:r>
        <w:r w:rsidR="00012F6D">
          <w:rPr>
            <w:noProof/>
            <w:webHidden/>
          </w:rPr>
        </w:r>
        <w:r w:rsidR="00012F6D">
          <w:rPr>
            <w:noProof/>
            <w:webHidden/>
          </w:rPr>
          <w:fldChar w:fldCharType="separate"/>
        </w:r>
        <w:r w:rsidR="00D651DF">
          <w:rPr>
            <w:noProof/>
            <w:webHidden/>
          </w:rPr>
          <w:t>23</w:t>
        </w:r>
        <w:r w:rsidR="00012F6D">
          <w:rPr>
            <w:noProof/>
            <w:webHidden/>
          </w:rPr>
          <w:fldChar w:fldCharType="end"/>
        </w:r>
      </w:hyperlink>
    </w:p>
    <w:p w14:paraId="626D5DC7" w14:textId="77777777" w:rsidR="00012F6D" w:rsidRDefault="00F01937">
      <w:pPr>
        <w:pStyle w:val="TableofFigures"/>
        <w:tabs>
          <w:tab w:val="right" w:leader="dot" w:pos="9062"/>
        </w:tabs>
        <w:rPr>
          <w:rFonts w:eastAsiaTheme="minorEastAsia"/>
          <w:noProof/>
          <w:sz w:val="22"/>
          <w:lang w:val="fr-FR" w:eastAsia="fr-FR"/>
        </w:rPr>
      </w:pPr>
      <w:hyperlink r:id="rId32" w:anchor="_Toc358732005" w:history="1">
        <w:r w:rsidR="00012F6D" w:rsidRPr="00447CB1">
          <w:rPr>
            <w:rStyle w:val="Hyperlink"/>
            <w:noProof/>
          </w:rPr>
          <w:t>Tableau 4: Régions touristiques du Luxembourg</w:t>
        </w:r>
        <w:r w:rsidR="00012F6D">
          <w:rPr>
            <w:noProof/>
            <w:webHidden/>
          </w:rPr>
          <w:tab/>
        </w:r>
        <w:r w:rsidR="00012F6D">
          <w:rPr>
            <w:noProof/>
            <w:webHidden/>
          </w:rPr>
          <w:fldChar w:fldCharType="begin"/>
        </w:r>
        <w:r w:rsidR="00012F6D">
          <w:rPr>
            <w:noProof/>
            <w:webHidden/>
          </w:rPr>
          <w:instrText xml:space="preserve"> PAGEREF _Toc358732005 \h </w:instrText>
        </w:r>
        <w:r w:rsidR="00012F6D">
          <w:rPr>
            <w:noProof/>
            <w:webHidden/>
          </w:rPr>
        </w:r>
        <w:r w:rsidR="00012F6D">
          <w:rPr>
            <w:noProof/>
            <w:webHidden/>
          </w:rPr>
          <w:fldChar w:fldCharType="separate"/>
        </w:r>
        <w:r w:rsidR="00D651DF">
          <w:rPr>
            <w:noProof/>
            <w:webHidden/>
          </w:rPr>
          <w:t>32</w:t>
        </w:r>
        <w:r w:rsidR="00012F6D">
          <w:rPr>
            <w:noProof/>
            <w:webHidden/>
          </w:rPr>
          <w:fldChar w:fldCharType="end"/>
        </w:r>
      </w:hyperlink>
    </w:p>
    <w:p w14:paraId="18B39547" w14:textId="77777777" w:rsidR="00A65B92" w:rsidRDefault="00012F6D">
      <w:pPr>
        <w:spacing w:line="480" w:lineRule="auto"/>
        <w:ind w:firstLine="360"/>
        <w:jc w:val="left"/>
        <w:rPr>
          <w:rFonts w:asciiTheme="majorHAnsi" w:eastAsiaTheme="majorEastAsia" w:hAnsiTheme="majorHAnsi" w:cstheme="majorBidi"/>
          <w:b/>
          <w:bCs/>
          <w:i/>
          <w:iCs/>
          <w:sz w:val="32"/>
          <w:szCs w:val="32"/>
        </w:rPr>
      </w:pPr>
      <w:r>
        <w:fldChar w:fldCharType="end"/>
      </w:r>
      <w:r w:rsidR="00A65B92">
        <w:br w:type="page"/>
      </w:r>
    </w:p>
    <w:p w14:paraId="3C72938B" w14:textId="77777777" w:rsidR="00A1269A" w:rsidRDefault="00985EEC" w:rsidP="00985EEC">
      <w:pPr>
        <w:pStyle w:val="Heading1"/>
      </w:pPr>
      <w:bookmarkStart w:id="512" w:name="_Toc245615680"/>
      <w:r>
        <w:lastRenderedPageBreak/>
        <w:t>Annexe</w:t>
      </w:r>
      <w:r w:rsidR="009B4998">
        <w:t>s</w:t>
      </w:r>
      <w:bookmarkEnd w:id="512"/>
    </w:p>
    <w:p w14:paraId="129311AB" w14:textId="77777777" w:rsidR="00985EEC" w:rsidRDefault="00985EEC" w:rsidP="00985EEC">
      <w:r>
        <w:t xml:space="preserve">Annexe 1 : </w:t>
      </w:r>
    </w:p>
    <w:p w14:paraId="2F197C41" w14:textId="77777777" w:rsidR="0059716A" w:rsidRDefault="00B72034" w:rsidP="00CC1F08">
      <w:r>
        <w:t>Annexe 2 :</w:t>
      </w:r>
    </w:p>
    <w:p w14:paraId="7FC086C0" w14:textId="2AE8FAE4" w:rsidR="00B72034" w:rsidRPr="00B72034" w:rsidRDefault="00A47AFB" w:rsidP="001B5352">
      <w:pPr>
        <w:spacing w:line="480" w:lineRule="auto"/>
        <w:ind w:firstLine="0"/>
        <w:jc w:val="left"/>
      </w:pPr>
      <w:ins w:id="513" w:author="Jean Calmes" w:date="2013-11-10T23:38:00Z">
        <w:r>
          <w:t>Bilan Winthertur</w:t>
        </w:r>
      </w:ins>
      <w:ins w:id="514" w:author="Nicholas Didier" w:date="2013-11-19T12:53:00Z">
        <w:r w:rsidR="008C3492">
          <w:t xml:space="preserve"> Nemo ?</w:t>
        </w:r>
      </w:ins>
    </w:p>
    <w:sectPr w:rsidR="00B72034" w:rsidRPr="00B72034" w:rsidSect="006F6F8D">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F9E003" w14:textId="77777777" w:rsidR="00F01937" w:rsidRDefault="00F01937" w:rsidP="006F6F8D">
      <w:pPr>
        <w:spacing w:after="0" w:line="240" w:lineRule="auto"/>
      </w:pPr>
      <w:r>
        <w:separator/>
      </w:r>
    </w:p>
  </w:endnote>
  <w:endnote w:type="continuationSeparator" w:id="0">
    <w:p w14:paraId="3B58B919" w14:textId="77777777" w:rsidR="00F01937" w:rsidRDefault="00F01937" w:rsidP="006F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989514"/>
      <w:docPartObj>
        <w:docPartGallery w:val="Page Numbers (Bottom of Page)"/>
        <w:docPartUnique/>
      </w:docPartObj>
    </w:sdtPr>
    <w:sdtContent>
      <w:p w14:paraId="0592D918" w14:textId="77777777" w:rsidR="00F01937" w:rsidRDefault="00F01937">
        <w:pPr>
          <w:pStyle w:val="Footer"/>
          <w:jc w:val="right"/>
        </w:pPr>
        <w:r>
          <w:fldChar w:fldCharType="begin"/>
        </w:r>
        <w:r>
          <w:instrText>PAGE   \* MERGEFORMAT</w:instrText>
        </w:r>
        <w:r>
          <w:fldChar w:fldCharType="separate"/>
        </w:r>
        <w:r w:rsidR="00691AA4" w:rsidRPr="00691AA4">
          <w:rPr>
            <w:noProof/>
            <w:lang w:val="fr-FR"/>
          </w:rPr>
          <w:t>38</w:t>
        </w:r>
        <w:r>
          <w:fldChar w:fldCharType="end"/>
        </w:r>
      </w:p>
    </w:sdtContent>
  </w:sdt>
  <w:p w14:paraId="6D9F1B46" w14:textId="77777777" w:rsidR="00F01937" w:rsidRDefault="00F0193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EF938" w14:textId="77777777" w:rsidR="00F01937" w:rsidRDefault="00F01937" w:rsidP="006F6F8D">
      <w:pPr>
        <w:spacing w:after="0" w:line="240" w:lineRule="auto"/>
      </w:pPr>
      <w:r>
        <w:separator/>
      </w:r>
    </w:p>
  </w:footnote>
  <w:footnote w:type="continuationSeparator" w:id="0">
    <w:p w14:paraId="441BC498" w14:textId="77777777" w:rsidR="00F01937" w:rsidRDefault="00F01937" w:rsidP="006F6F8D">
      <w:pPr>
        <w:spacing w:after="0" w:line="240" w:lineRule="auto"/>
      </w:pPr>
      <w:r>
        <w:continuationSeparator/>
      </w:r>
    </w:p>
  </w:footnote>
  <w:footnote w:id="1">
    <w:p w14:paraId="22322A93" w14:textId="77777777" w:rsidR="00F01937" w:rsidRPr="00DD29E7" w:rsidRDefault="00F01937" w:rsidP="008773EE">
      <w:pPr>
        <w:pStyle w:val="FootnoteText"/>
        <w:rPr>
          <w:rFonts w:asciiTheme="majorHAnsi" w:hAnsiTheme="majorHAnsi" w:cstheme="majorHAnsi"/>
          <w:rPrChange w:id="42" w:author="Nicholas Didier" w:date="2013-11-24T16:37:00Z">
            <w:rPr/>
          </w:rPrChange>
        </w:rPr>
      </w:pPr>
      <w:r>
        <w:rPr>
          <w:rStyle w:val="FootnoteReference"/>
        </w:rPr>
        <w:footnoteRef/>
      </w:r>
      <w:r>
        <w:t xml:space="preserve"> </w:t>
      </w:r>
      <w:r w:rsidRPr="00DD29E7">
        <w:rPr>
          <w:rFonts w:asciiTheme="majorHAnsi" w:hAnsiTheme="majorHAnsi" w:cstheme="majorHAnsi"/>
          <w:rPrChange w:id="43" w:author="Nicholas Didier" w:date="2013-11-24T16:37:00Z">
            <w:rPr/>
          </w:rPrChange>
        </w:rPr>
        <w:t xml:space="preserve">Ceci peut représenter un très net avantage pour Differdange par rapport aux hôtels hors de prix d’Amsterdam et Zurich-Winterthur. </w:t>
      </w:r>
    </w:p>
  </w:footnote>
  <w:footnote w:id="2">
    <w:p w14:paraId="79980411" w14:textId="31F6F9BA" w:rsidR="00F01937" w:rsidRPr="00DF7AB3" w:rsidRDefault="00F01937" w:rsidP="008773EE">
      <w:pPr>
        <w:pStyle w:val="FootnoteText"/>
        <w:rPr>
          <w:lang w:val="fr-FR"/>
          <w:rPrChange w:id="44" w:author="Nicholas Didier" w:date="2013-11-24T18:05:00Z">
            <w:rPr>
              <w:lang w:val="en-US"/>
            </w:rPr>
          </w:rPrChange>
        </w:rPr>
      </w:pPr>
      <w:r>
        <w:rPr>
          <w:rStyle w:val="FootnoteReference"/>
        </w:rPr>
        <w:footnoteRef/>
      </w:r>
      <w:r>
        <w:t xml:space="preserve"> </w:t>
      </w:r>
      <w:r w:rsidRPr="0067195F">
        <w:t xml:space="preserve">Ceci entre bien dans </w:t>
      </w:r>
      <w:ins w:id="45" w:author="Nicholas Didier" w:date="2013-11-19T11:03:00Z">
        <w:r w:rsidRPr="0067195F">
          <w:t>l</w:t>
        </w:r>
        <w:r>
          <w:t>a</w:t>
        </w:r>
        <w:r w:rsidRPr="0067195F">
          <w:t xml:space="preserve"> t</w:t>
        </w:r>
        <w:r>
          <w:t>endance</w:t>
        </w:r>
        <w:r w:rsidRPr="0067195F">
          <w:t xml:space="preserve"> </w:t>
        </w:r>
      </w:ins>
      <w:r w:rsidRPr="0067195F">
        <w:t>actuel</w:t>
      </w:r>
      <w:ins w:id="46" w:author="Nicholas Didier" w:date="2013-11-19T11:03:00Z">
        <w:r>
          <w:t>le</w:t>
        </w:r>
      </w:ins>
      <w:r w:rsidRPr="0067195F">
        <w:t xml:space="preserve"> du consommateur européen</w:t>
      </w:r>
      <w:r>
        <w:t xml:space="preserve"> : Des voyages événementiels </w:t>
      </w:r>
      <w:r>
        <w:rPr>
          <w:rFonts w:ascii="Cambria" w:hAnsi="Cambria"/>
        </w:rPr>
        <w:t>à</w:t>
      </w:r>
      <w:r>
        <w:t xml:space="preserve"> courte durée</w:t>
      </w:r>
      <w:ins w:id="47" w:author="Nicholas Didier" w:date="2013-11-24T16:37:00Z">
        <w:r>
          <w:t>.</w:t>
        </w:r>
      </w:ins>
      <w:r>
        <w:t xml:space="preserve"> </w:t>
      </w:r>
      <w:ins w:id="48" w:author="Nicholas Didier" w:date="2013-11-24T16:36:00Z">
        <w:r w:rsidRPr="00DF7AB3">
          <w:rPr>
            <w:rFonts w:ascii="Arial" w:hAnsi="Arial" w:cs="Arial"/>
            <w:i/>
            <w:iCs/>
            <w:lang w:val="fr-FR"/>
            <w:rPrChange w:id="49" w:author="Nicholas Didier" w:date="2013-11-24T18:05:00Z">
              <w:rPr>
                <w:rFonts w:ascii="Arial" w:hAnsi="Arial" w:cs="Arial"/>
                <w:i/>
                <w:iCs/>
                <w:sz w:val="32"/>
                <w:szCs w:val="32"/>
                <w:lang w:val="en-US"/>
              </w:rPr>
            </w:rPrChange>
          </w:rPr>
          <w:t>« Nouvelles tendances de consommation touristique et tourisme en ligne" (courts séjours marchands, vacances, e-tourisme) » conférence du 27 juin 2013, Cabinet Raffour Interactif, 51, rue des Belles Feuilles 75116 Paris, France</w:t>
        </w:r>
      </w:ins>
      <w:del w:id="50" w:author="Nicholas Didier" w:date="2013-11-24T16:36:00Z">
        <w:r w:rsidRPr="00DF7AB3" w:rsidDel="00DD29E7">
          <w:rPr>
            <w:lang w:val="fr-FR"/>
            <w:rPrChange w:id="51" w:author="Nicholas Didier" w:date="2013-11-24T18:05:00Z">
              <w:rPr>
                <w:lang w:val="en-US"/>
              </w:rPr>
            </w:rPrChange>
          </w:rPr>
          <w:delText xml:space="preserve"> </w:delText>
        </w:r>
      </w:del>
    </w:p>
  </w:footnote>
  <w:footnote w:id="3">
    <w:p w14:paraId="6137B538" w14:textId="0C3CDDD9" w:rsidR="00F01937" w:rsidRPr="00D636F4" w:rsidRDefault="00F01937">
      <w:pPr>
        <w:pStyle w:val="FootnoteText"/>
        <w:rPr>
          <w:lang w:val="fr-FR"/>
        </w:rPr>
      </w:pPr>
      <w:r w:rsidRPr="00D636F4">
        <w:rPr>
          <w:rStyle w:val="FootnoteReference"/>
          <w:lang w:val="fr-FR"/>
        </w:rPr>
        <w:footnoteRef/>
      </w:r>
      <w:r w:rsidRPr="00D636F4">
        <w:rPr>
          <w:lang w:val="fr-FR"/>
        </w:rPr>
        <w:t xml:space="preserve"> </w:t>
      </w:r>
      <w:ins w:id="56" w:author="Nicholas Didier" w:date="2013-11-24T17:56:00Z">
        <w:r>
          <w:rPr>
            <w:lang w:val="fr-FR"/>
          </w:rPr>
          <w:t>Avec une chalandise de</w:t>
        </w:r>
      </w:ins>
      <w:ins w:id="57" w:author="Nicholas Didier" w:date="2013-11-24T17:57:00Z">
        <w:r>
          <w:rPr>
            <w:lang w:val="fr-FR"/>
          </w:rPr>
          <w:t xml:space="preserve"> 12 Millions,</w:t>
        </w:r>
      </w:ins>
      <w:ins w:id="58" w:author="Nicholas Didier" w:date="2013-11-24T17:56:00Z">
        <w:r>
          <w:rPr>
            <w:lang w:val="fr-FR"/>
          </w:rPr>
          <w:t xml:space="preserve"> </w:t>
        </w:r>
      </w:ins>
      <w:ins w:id="59" w:author="Nicholas Didier" w:date="2013-11-24T17:57:00Z">
        <w:r>
          <w:rPr>
            <w:lang w:val="fr-FR"/>
          </w:rPr>
          <w:t>l</w:t>
        </w:r>
      </w:ins>
      <w:del w:id="60" w:author="Nicholas Didier" w:date="2013-11-24T17:57:00Z">
        <w:r w:rsidRPr="00D636F4" w:rsidDel="00A0373F">
          <w:rPr>
            <w:lang w:val="fr-FR"/>
          </w:rPr>
          <w:delText>L</w:delText>
        </w:r>
      </w:del>
      <w:r w:rsidRPr="00D636F4">
        <w:rPr>
          <w:lang w:val="fr-FR"/>
        </w:rPr>
        <w:t xml:space="preserve">’Allemagne représente 57% de la chalandise pour Winterthur, </w:t>
      </w:r>
      <w:ins w:id="61" w:author="Nicholas Didier" w:date="2013-11-24T17:55:00Z">
        <w:r>
          <w:rPr>
            <w:lang w:val="fr-FR"/>
          </w:rPr>
          <w:t xml:space="preserve"> et plus de 50% de </w:t>
        </w:r>
      </w:ins>
      <w:ins w:id="62" w:author="Nicholas Didier" w:date="2013-11-24T17:56:00Z">
        <w:r>
          <w:rPr>
            <w:lang w:val="fr-FR"/>
          </w:rPr>
          <w:t>visiteurs</w:t>
        </w:r>
      </w:ins>
      <w:ins w:id="63" w:author="Nicholas Didier" w:date="2013-11-24T17:57:00Z">
        <w:r>
          <w:rPr>
            <w:lang w:val="fr-FR"/>
          </w:rPr>
          <w:t xml:space="preserve"> effectifs. La chalandise </w:t>
        </w:r>
      </w:ins>
      <w:ins w:id="64" w:author="Nicholas Didier" w:date="2013-11-24T17:58:00Z">
        <w:r>
          <w:rPr>
            <w:lang w:val="fr-FR"/>
          </w:rPr>
          <w:t>allemande de 19 Millions</w:t>
        </w:r>
      </w:ins>
      <w:ins w:id="65" w:author="Nicholas Didier" w:date="2013-11-24T17:56:00Z">
        <w:r>
          <w:rPr>
            <w:lang w:val="fr-FR"/>
          </w:rPr>
          <w:t xml:space="preserve"> </w:t>
        </w:r>
      </w:ins>
      <w:ins w:id="66" w:author="Nicholas Didier" w:date="2013-11-24T17:58:00Z">
        <w:r>
          <w:rPr>
            <w:lang w:val="fr-FR"/>
          </w:rPr>
          <w:t>représente</w:t>
        </w:r>
      </w:ins>
      <w:ins w:id="67" w:author="Nicholas Didier" w:date="2013-11-24T17:57:00Z">
        <w:r>
          <w:rPr>
            <w:lang w:val="fr-FR"/>
          </w:rPr>
          <w:t xml:space="preserve"> </w:t>
        </w:r>
      </w:ins>
      <w:ins w:id="68" w:author="Nicholas Didier" w:date="2013-11-19T12:38:00Z">
        <w:r>
          <w:rPr>
            <w:lang w:val="fr-FR"/>
          </w:rPr>
          <w:t>47</w:t>
        </w:r>
      </w:ins>
      <w:r w:rsidRPr="00D636F4">
        <w:rPr>
          <w:lang w:val="fr-FR"/>
        </w:rPr>
        <w:t xml:space="preserve">% </w:t>
      </w:r>
      <w:ins w:id="69" w:author="Nicholas Didier" w:date="2013-11-24T17:58:00Z">
        <w:r>
          <w:rPr>
            <w:lang w:val="fr-FR"/>
          </w:rPr>
          <w:t xml:space="preserve">de la chalandise </w:t>
        </w:r>
      </w:ins>
      <w:del w:id="70" w:author="Nicholas Didier" w:date="2013-11-24T17:59:00Z">
        <w:r w:rsidRPr="00D636F4" w:rsidDel="00A0373F">
          <w:rPr>
            <w:lang w:val="fr-FR"/>
          </w:rPr>
          <w:delText xml:space="preserve">pour </w:delText>
        </w:r>
      </w:del>
      <w:ins w:id="71" w:author="Nicholas Didier" w:date="2013-11-24T17:59:00Z">
        <w:r>
          <w:rPr>
            <w:lang w:val="fr-FR"/>
          </w:rPr>
          <w:t>de</w:t>
        </w:r>
        <w:r w:rsidRPr="00D636F4">
          <w:rPr>
            <w:lang w:val="fr-FR"/>
          </w:rPr>
          <w:t xml:space="preserve"> </w:t>
        </w:r>
      </w:ins>
      <w:r w:rsidRPr="00D636F4">
        <w:rPr>
          <w:lang w:val="fr-FR"/>
        </w:rPr>
        <w:t>Differdange</w:t>
      </w:r>
    </w:p>
  </w:footnote>
  <w:footnote w:id="4">
    <w:p w14:paraId="4D1B21AC" w14:textId="2A3C3B1D" w:rsidR="00F01937" w:rsidRPr="008773EE" w:rsidRDefault="00F01937">
      <w:pPr>
        <w:pStyle w:val="FootnoteText"/>
        <w:rPr>
          <w:lang w:val="fr-FR"/>
        </w:rPr>
      </w:pPr>
      <w:r>
        <w:rPr>
          <w:rStyle w:val="FootnoteReference"/>
        </w:rPr>
        <w:footnoteRef/>
      </w:r>
      <w:r>
        <w:t xml:space="preserve"> </w:t>
      </w:r>
      <w:r w:rsidRPr="008773EE">
        <w:rPr>
          <w:lang w:val="fr-FR"/>
        </w:rPr>
        <w:t xml:space="preserve">Comme cette Etude va </w:t>
      </w:r>
      <w:ins w:id="78" w:author="Jean Calmes" w:date="2013-11-10T21:54:00Z">
        <w:r>
          <w:rPr>
            <w:lang w:val="fr-FR"/>
          </w:rPr>
          <w:t xml:space="preserve">le </w:t>
        </w:r>
      </w:ins>
      <w:r w:rsidRPr="004F794D">
        <w:rPr>
          <w:lang w:val="fr-FR"/>
        </w:rPr>
        <w:t>démontrer</w:t>
      </w:r>
      <w:r w:rsidRPr="008773EE">
        <w:rPr>
          <w:lang w:val="fr-FR"/>
        </w:rPr>
        <w:t xml:space="preserve">, </w:t>
      </w:r>
      <w:r>
        <w:rPr>
          <w:lang w:val="fr-FR"/>
        </w:rPr>
        <w:t xml:space="preserve">ceci ne représente qu’un pour cent de la zone de chalandise </w:t>
      </w:r>
      <w:r>
        <w:rPr>
          <w:rFonts w:ascii="Arial" w:hAnsi="Arial" w:cs="Arial"/>
          <w:lang w:val="fr-FR"/>
        </w:rPr>
        <w:t>à</w:t>
      </w:r>
      <w:r>
        <w:rPr>
          <w:lang w:val="fr-FR"/>
        </w:rPr>
        <w:t xml:space="preserve"> trois heures de trajet</w:t>
      </w:r>
    </w:p>
  </w:footnote>
  <w:footnote w:id="5">
    <w:p w14:paraId="7BE4116D" w14:textId="77777777" w:rsidR="00F01937" w:rsidRDefault="00F01937">
      <w:pPr>
        <w:pStyle w:val="FootnoteText"/>
      </w:pPr>
      <w:r>
        <w:rPr>
          <w:rStyle w:val="FootnoteReference"/>
        </w:rPr>
        <w:footnoteRef/>
      </w:r>
      <w:r>
        <w:t xml:space="preserve"> Technorama (CH), Nemo Science Center (NL), Experimentarium (DK), Heureka (FI)</w:t>
      </w:r>
    </w:p>
  </w:footnote>
  <w:footnote w:id="6">
    <w:p w14:paraId="777D7A41" w14:textId="77777777" w:rsidR="00F01937" w:rsidRDefault="00F01937">
      <w:pPr>
        <w:pStyle w:val="FootnoteText"/>
      </w:pPr>
      <w:r>
        <w:rPr>
          <w:rStyle w:val="FootnoteReference"/>
        </w:rPr>
        <w:footnoteRef/>
      </w:r>
      <w:r>
        <w:t xml:space="preserve"> Entretien Avril, 2013 avec Monsieur Thorsten Künnemann, Directeur à Technorama (CH)</w:t>
      </w:r>
    </w:p>
  </w:footnote>
  <w:footnote w:id="7">
    <w:p w14:paraId="1A9654A6" w14:textId="5F7F6779" w:rsidR="00F01937" w:rsidRPr="008C3492" w:rsidRDefault="00F01937">
      <w:pPr>
        <w:pStyle w:val="FootnoteText"/>
        <w:rPr>
          <w:lang w:val="fr-FR"/>
        </w:rPr>
      </w:pPr>
      <w:r>
        <w:rPr>
          <w:rStyle w:val="FootnoteReference"/>
        </w:rPr>
        <w:footnoteRef/>
      </w:r>
      <w:r>
        <w:t xml:space="preserve"> </w:t>
      </w:r>
      <w:r w:rsidRPr="008C3492">
        <w:rPr>
          <w:lang w:val="fr-FR"/>
        </w:rPr>
        <w:t>On a consid</w:t>
      </w:r>
      <w:r w:rsidRPr="008C3492">
        <w:rPr>
          <w:rFonts w:ascii="Arial" w:hAnsi="Arial" w:cs="Arial"/>
          <w:lang w:val="fr-FR"/>
        </w:rPr>
        <w:t>é</w:t>
      </w:r>
      <w:r w:rsidRPr="008C3492">
        <w:rPr>
          <w:lang w:val="fr-FR"/>
        </w:rPr>
        <w:t>r</w:t>
      </w:r>
      <w:r w:rsidRPr="008C3492">
        <w:rPr>
          <w:rFonts w:ascii="Arial" w:hAnsi="Arial" w:cs="Arial"/>
          <w:lang w:val="fr-FR"/>
        </w:rPr>
        <w:t xml:space="preserve">é le Luxembourg comme zone unique, dans la fourchette d’une heure de trajet, ce qui va être la réalité après l’ouverture de l’autoroute du Nord, fin 2014  </w:t>
      </w:r>
    </w:p>
  </w:footnote>
  <w:footnote w:id="8">
    <w:p w14:paraId="1069C389" w14:textId="5B43A050" w:rsidR="00F01937" w:rsidRPr="002D4C7E" w:rsidRDefault="00F01937">
      <w:pPr>
        <w:pStyle w:val="FootnoteText"/>
        <w:rPr>
          <w:lang w:val="fr-FR"/>
          <w:rPrChange w:id="218" w:author="Nicholas Didier" w:date="2013-11-24T18:27:00Z">
            <w:rPr/>
          </w:rPrChange>
        </w:rPr>
      </w:pPr>
      <w:ins w:id="219" w:author="Nicholas Didier" w:date="2013-11-24T18:24:00Z">
        <w:r>
          <w:rPr>
            <w:rStyle w:val="FootnoteReference"/>
          </w:rPr>
          <w:footnoteRef/>
        </w:r>
        <w:r>
          <w:t xml:space="preserve"> </w:t>
        </w:r>
      </w:ins>
      <w:ins w:id="220" w:author="Nicholas Didier" w:date="2013-11-24T18:26:00Z">
        <w:r w:rsidRPr="002D4C7E">
          <w:rPr>
            <w:lang w:val="fr-FR"/>
            <w:rPrChange w:id="221" w:author="Nicholas Didier" w:date="2013-11-24T18:27:00Z">
              <w:rPr/>
            </w:rPrChange>
          </w:rPr>
          <w:t>D</w:t>
        </w:r>
        <w:r w:rsidRPr="002D4C7E">
          <w:rPr>
            <w:rFonts w:ascii="Arial" w:hAnsi="Arial" w:cs="Arial"/>
            <w:lang w:val="fr-FR"/>
            <w:rPrChange w:id="222" w:author="Nicholas Didier" w:date="2013-11-24T18:27:00Z">
              <w:rPr>
                <w:rFonts w:ascii="Arial" w:hAnsi="Arial" w:cs="Arial"/>
              </w:rPr>
            </w:rPrChange>
          </w:rPr>
          <w:t>û</w:t>
        </w:r>
        <w:r w:rsidRPr="002D4C7E">
          <w:rPr>
            <w:lang w:val="fr-FR"/>
            <w:rPrChange w:id="223" w:author="Nicholas Didier" w:date="2013-11-24T18:27:00Z">
              <w:rPr/>
            </w:rPrChange>
          </w:rPr>
          <w:t xml:space="preserve"> </w:t>
        </w:r>
        <w:r w:rsidRPr="002D4C7E">
          <w:rPr>
            <w:rFonts w:ascii="Arial" w:hAnsi="Arial" w:cs="Arial"/>
            <w:lang w:val="fr-FR"/>
            <w:rPrChange w:id="224" w:author="Nicholas Didier" w:date="2013-11-24T18:27:00Z">
              <w:rPr>
                <w:rFonts w:ascii="Arial" w:hAnsi="Arial" w:cs="Arial"/>
              </w:rPr>
            </w:rPrChange>
          </w:rPr>
          <w:t>à</w:t>
        </w:r>
        <w:r w:rsidRPr="002D4C7E">
          <w:rPr>
            <w:lang w:val="fr-FR"/>
            <w:rPrChange w:id="225" w:author="Nicholas Didier" w:date="2013-11-24T18:27:00Z">
              <w:rPr/>
            </w:rPrChange>
          </w:rPr>
          <w:t xml:space="preserve"> </w:t>
        </w:r>
      </w:ins>
      <w:ins w:id="226" w:author="Nicholas Didier" w:date="2013-11-24T18:27:00Z">
        <w:r w:rsidRPr="002D4C7E">
          <w:rPr>
            <w:lang w:val="fr-FR"/>
            <w:rPrChange w:id="227" w:author="Nicholas Didier" w:date="2013-11-24T18:27:00Z">
              <w:rPr/>
            </w:rPrChange>
          </w:rPr>
          <w:t xml:space="preserve">l’absence de regroupement communal </w:t>
        </w:r>
        <w:r w:rsidRPr="002D4C7E">
          <w:rPr>
            <w:lang w:val="fr-FR"/>
          </w:rPr>
          <w:t>sérieux</w:t>
        </w:r>
        <w:r w:rsidRPr="002D4C7E">
          <w:rPr>
            <w:lang w:val="fr-FR"/>
            <w:rPrChange w:id="228" w:author="Nicholas Didier" w:date="2013-11-24T18:27:00Z">
              <w:rPr/>
            </w:rPrChange>
          </w:rPr>
          <w:t xml:space="preserve"> </w:t>
        </w:r>
      </w:ins>
      <w:ins w:id="229" w:author="Nicholas Didier" w:date="2013-11-24T18:28:00Z">
        <w:r>
          <w:rPr>
            <w:lang w:val="fr-FR"/>
          </w:rPr>
          <w:t xml:space="preserve">en France et en Belgique, résultant </w:t>
        </w:r>
        <w:r>
          <w:rPr>
            <w:rFonts w:ascii="Arial" w:hAnsi="Arial" w:cs="Arial"/>
            <w:lang w:val="fr-FR"/>
          </w:rPr>
          <w:t>dans des</w:t>
        </w:r>
        <w:r>
          <w:rPr>
            <w:lang w:val="fr-FR"/>
          </w:rPr>
          <w:t xml:space="preserve"> communes moins peuplées</w:t>
        </w:r>
      </w:ins>
      <w:ins w:id="230" w:author="Nicholas Didier" w:date="2013-11-24T18:29:00Z">
        <w:r>
          <w:rPr>
            <w:lang w:val="fr-FR"/>
          </w:rPr>
          <w:t>,</w:t>
        </w:r>
      </w:ins>
      <w:ins w:id="231" w:author="Nicholas Didier" w:date="2013-11-24T18:28:00Z">
        <w:r>
          <w:rPr>
            <w:lang w:val="fr-FR"/>
          </w:rPr>
          <w:t xml:space="preserve"> </w:t>
        </w:r>
      </w:ins>
      <w:ins w:id="232" w:author="Nicholas Didier" w:date="2013-11-24T18:24:00Z">
        <w:r w:rsidRPr="002D4C7E">
          <w:rPr>
            <w:lang w:val="fr-FR"/>
            <w:rPrChange w:id="233" w:author="Nicholas Didier" w:date="2013-11-24T18:27:00Z">
              <w:rPr/>
            </w:rPrChange>
          </w:rPr>
          <w:t xml:space="preserve">2.300 de ces </w:t>
        </w:r>
      </w:ins>
      <w:ins w:id="234" w:author="Nicholas Didier" w:date="2013-11-24T18:25:00Z">
        <w:r w:rsidRPr="002D4C7E">
          <w:rPr>
            <w:lang w:val="fr-FR"/>
          </w:rPr>
          <w:t>entités sont soit françaises ou belges</w:t>
        </w:r>
      </w:ins>
      <w:ins w:id="235" w:author="Nicholas Didier" w:date="2013-11-24T18:29:00Z">
        <w:r>
          <w:rPr>
            <w:lang w:val="fr-FR"/>
          </w:rPr>
          <w:t>.</w:t>
        </w:r>
      </w:ins>
      <w:ins w:id="236" w:author="Nicholas Didier" w:date="2013-11-24T18:24:00Z">
        <w:r w:rsidRPr="002D4C7E">
          <w:rPr>
            <w:lang w:val="fr-FR"/>
            <w:rPrChange w:id="237" w:author="Nicholas Didier" w:date="2013-11-24T18:27:00Z">
              <w:rPr/>
            </w:rPrChange>
          </w:rPr>
          <w:t xml:space="preserve"> </w:t>
        </w:r>
      </w:ins>
      <w:ins w:id="238" w:author="Nicholas Didier" w:date="2013-11-24T18:29:00Z">
        <w:r>
          <w:rPr>
            <w:lang w:val="fr-FR"/>
          </w:rPr>
          <w:t xml:space="preserve">Parallèlement, </w:t>
        </w:r>
      </w:ins>
      <w:ins w:id="239" w:author="Nicholas Didier" w:date="2013-11-24T18:33:00Z">
        <w:r>
          <w:rPr>
            <w:lang w:val="fr-FR"/>
          </w:rPr>
          <w:t xml:space="preserve">par </w:t>
        </w:r>
      </w:ins>
      <w:ins w:id="240" w:author="Nicholas Didier" w:date="2013-11-24T18:32:00Z">
        <w:r>
          <w:rPr>
            <w:lang w:val="fr-FR"/>
          </w:rPr>
          <w:t xml:space="preserve">l’absence de ces deux pays dans </w:t>
        </w:r>
      </w:ins>
      <w:ins w:id="241" w:author="Nicholas Didier" w:date="2013-11-24T18:33:00Z">
        <w:r>
          <w:rPr>
            <w:lang w:val="fr-FR"/>
          </w:rPr>
          <w:t>l’</w:t>
        </w:r>
      </w:ins>
      <w:ins w:id="242" w:author="Nicholas Didier" w:date="2013-11-24T18:32:00Z">
        <w:r>
          <w:rPr>
            <w:lang w:val="fr-FR"/>
          </w:rPr>
          <w:t>analyse</w:t>
        </w:r>
      </w:ins>
      <w:ins w:id="243" w:author="Nicholas Didier" w:date="2013-11-24T18:33:00Z">
        <w:r>
          <w:rPr>
            <w:lang w:val="fr-FR"/>
          </w:rPr>
          <w:t xml:space="preserve"> de Winterthur </w:t>
        </w:r>
      </w:ins>
      <w:ins w:id="244" w:author="Nicholas Didier" w:date="2013-11-24T18:34:00Z">
        <w:r>
          <w:rPr>
            <w:lang w:val="fr-FR"/>
          </w:rPr>
          <w:t xml:space="preserve">ramène le nombre d’entités géographiques </w:t>
        </w:r>
        <w:r>
          <w:rPr>
            <w:rFonts w:ascii="Arial" w:hAnsi="Arial" w:cs="Arial"/>
            <w:lang w:val="fr-FR"/>
          </w:rPr>
          <w:t>â</w:t>
        </w:r>
        <w:r>
          <w:rPr>
            <w:lang w:val="fr-FR"/>
          </w:rPr>
          <w:t xml:space="preserve"> quelques 500.  </w:t>
        </w:r>
      </w:ins>
      <w:ins w:id="245" w:author="Nicholas Didier" w:date="2013-11-24T18:33:00Z">
        <w:r>
          <w:rPr>
            <w:lang w:val="fr-FR"/>
          </w:rPr>
          <w:t xml:space="preserve">  </w:t>
        </w:r>
      </w:ins>
    </w:p>
  </w:footnote>
  <w:footnote w:id="9">
    <w:p w14:paraId="23C812F7" w14:textId="77777777" w:rsidR="00F01937" w:rsidRDefault="00F01937">
      <w:pPr>
        <w:pStyle w:val="FootnoteText"/>
      </w:pPr>
      <w:r>
        <w:rPr>
          <w:rStyle w:val="FootnoteReference"/>
        </w:rPr>
        <w:footnoteRef/>
      </w:r>
      <w:r>
        <w:t xml:space="preserve"> </w:t>
      </w:r>
      <w:r>
        <w:t>Entretien avec Monsieur Guy Feidt et Monsieur Marc Neu, Direction du Parc Merveilleux, Mai 2013</w:t>
      </w:r>
    </w:p>
  </w:footnote>
  <w:footnote w:id="10">
    <w:p w14:paraId="4D8C513E" w14:textId="77777777" w:rsidR="00F01937" w:rsidRDefault="00F01937">
      <w:pPr>
        <w:pStyle w:val="FootnoteText"/>
      </w:pPr>
      <w:r>
        <w:rPr>
          <w:rStyle w:val="FootnoteReference"/>
        </w:rPr>
        <w:footnoteRef/>
      </w:r>
      <w:r>
        <w:t xml:space="preserve"> </w:t>
      </w:r>
      <w:hyperlink r:id="rId1" w:history="1">
        <w:r w:rsidRPr="00F34DFF">
          <w:rPr>
            <w:rStyle w:val="Hyperlink"/>
          </w:rPr>
          <w:t>www.zoover.fr</w:t>
        </w:r>
      </w:hyperlink>
      <w:r>
        <w:rPr>
          <w:rStyle w:val="HTMLCite"/>
        </w:rPr>
        <w:t xml:space="preserve">, </w:t>
      </w:r>
      <w:hyperlink r:id="rId2" w:history="1">
        <w:r w:rsidRPr="00F34DFF">
          <w:rPr>
            <w:rStyle w:val="Hyperlink"/>
          </w:rPr>
          <w:t>www.trivago.fr</w:t>
        </w:r>
      </w:hyperlink>
      <w:r>
        <w:rPr>
          <w:rStyle w:val="HTMLCite"/>
        </w:rPr>
        <w:t xml:space="preserve">, </w:t>
      </w:r>
      <w:hyperlink r:id="rId3" w:history="1">
        <w:r w:rsidRPr="00F34DFF">
          <w:rPr>
            <w:rStyle w:val="Hyperlink"/>
          </w:rPr>
          <w:t>www.panoramio.com</w:t>
        </w:r>
      </w:hyperlink>
      <w:r>
        <w:rPr>
          <w:rStyle w:val="HTMLCite"/>
        </w:rPr>
        <w:t xml:space="preserve">, </w:t>
      </w:r>
      <w:hyperlink r:id="rId4" w:history="1">
        <w:r w:rsidRPr="00F34DFF">
          <w:rPr>
            <w:rStyle w:val="Hyperlink"/>
          </w:rPr>
          <w:t>www.qype.com</w:t>
        </w:r>
      </w:hyperlink>
      <w:r>
        <w:rPr>
          <w:rStyle w:val="HTMLCite"/>
        </w:rPr>
        <w:t xml:space="preserve">, </w:t>
      </w:r>
      <w:hyperlink r:id="rId5" w:history="1">
        <w:r w:rsidRPr="00F34DFF">
          <w:rPr>
            <w:rStyle w:val="Hyperlink"/>
          </w:rPr>
          <w:t>www.ciao.de</w:t>
        </w:r>
      </w:hyperlink>
      <w:r>
        <w:rPr>
          <w:rStyle w:val="HTMLCite"/>
        </w:rPr>
        <w:t xml:space="preserve"> </w:t>
      </w:r>
    </w:p>
  </w:footnote>
  <w:footnote w:id="11">
    <w:p w14:paraId="1B158441" w14:textId="6E628063" w:rsidR="00F01937" w:rsidRDefault="00F01937">
      <w:pPr>
        <w:pStyle w:val="FootnoteText"/>
      </w:pPr>
      <w:r>
        <w:rPr>
          <w:rStyle w:val="FootnoteReference"/>
        </w:rPr>
        <w:footnoteRef/>
      </w:r>
      <w:r>
        <w:t xml:space="preserve"> A 2.30 heures de trajet, la population de la zone de chalandise de Winterthur est de quelques 15 millions d’habitants, celle de Differdange de presque 22 millions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F75A3"/>
    <w:multiLevelType w:val="hybridMultilevel"/>
    <w:tmpl w:val="81A0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104B09"/>
    <w:multiLevelType w:val="hybridMultilevel"/>
    <w:tmpl w:val="D74AB308"/>
    <w:lvl w:ilvl="0" w:tplc="140C0001">
      <w:start w:val="1"/>
      <w:numFmt w:val="bullet"/>
      <w:lvlText w:val=""/>
      <w:lvlJc w:val="left"/>
      <w:pPr>
        <w:ind w:left="1080" w:hanging="360"/>
      </w:pPr>
      <w:rPr>
        <w:rFonts w:ascii="Symbol" w:hAnsi="Symbo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2">
    <w:nsid w:val="0D7B5D2C"/>
    <w:multiLevelType w:val="hybridMultilevel"/>
    <w:tmpl w:val="84E485D0"/>
    <w:lvl w:ilvl="0" w:tplc="5DFAADEA">
      <w:start w:val="1"/>
      <w:numFmt w:val="decimal"/>
      <w:lvlText w:val="%1)"/>
      <w:lvlJc w:val="left"/>
      <w:pPr>
        <w:ind w:left="717" w:hanging="360"/>
      </w:pPr>
      <w:rPr>
        <w:rFonts w:hint="default"/>
        <w:color w:val="0000FF" w:themeColor="hyperlink"/>
        <w:u w:val="single"/>
      </w:rPr>
    </w:lvl>
    <w:lvl w:ilvl="1" w:tplc="140C0019" w:tentative="1">
      <w:start w:val="1"/>
      <w:numFmt w:val="lowerLetter"/>
      <w:lvlText w:val="%2."/>
      <w:lvlJc w:val="left"/>
      <w:pPr>
        <w:ind w:left="1437" w:hanging="360"/>
      </w:pPr>
    </w:lvl>
    <w:lvl w:ilvl="2" w:tplc="140C001B" w:tentative="1">
      <w:start w:val="1"/>
      <w:numFmt w:val="lowerRoman"/>
      <w:lvlText w:val="%3."/>
      <w:lvlJc w:val="right"/>
      <w:pPr>
        <w:ind w:left="2157" w:hanging="180"/>
      </w:pPr>
    </w:lvl>
    <w:lvl w:ilvl="3" w:tplc="140C000F" w:tentative="1">
      <w:start w:val="1"/>
      <w:numFmt w:val="decimal"/>
      <w:lvlText w:val="%4."/>
      <w:lvlJc w:val="left"/>
      <w:pPr>
        <w:ind w:left="2877" w:hanging="360"/>
      </w:pPr>
    </w:lvl>
    <w:lvl w:ilvl="4" w:tplc="140C0019" w:tentative="1">
      <w:start w:val="1"/>
      <w:numFmt w:val="lowerLetter"/>
      <w:lvlText w:val="%5."/>
      <w:lvlJc w:val="left"/>
      <w:pPr>
        <w:ind w:left="3597" w:hanging="360"/>
      </w:pPr>
    </w:lvl>
    <w:lvl w:ilvl="5" w:tplc="140C001B" w:tentative="1">
      <w:start w:val="1"/>
      <w:numFmt w:val="lowerRoman"/>
      <w:lvlText w:val="%6."/>
      <w:lvlJc w:val="right"/>
      <w:pPr>
        <w:ind w:left="4317" w:hanging="180"/>
      </w:pPr>
    </w:lvl>
    <w:lvl w:ilvl="6" w:tplc="140C000F" w:tentative="1">
      <w:start w:val="1"/>
      <w:numFmt w:val="decimal"/>
      <w:lvlText w:val="%7."/>
      <w:lvlJc w:val="left"/>
      <w:pPr>
        <w:ind w:left="5037" w:hanging="360"/>
      </w:pPr>
    </w:lvl>
    <w:lvl w:ilvl="7" w:tplc="140C0019" w:tentative="1">
      <w:start w:val="1"/>
      <w:numFmt w:val="lowerLetter"/>
      <w:lvlText w:val="%8."/>
      <w:lvlJc w:val="left"/>
      <w:pPr>
        <w:ind w:left="5757" w:hanging="360"/>
      </w:pPr>
    </w:lvl>
    <w:lvl w:ilvl="8" w:tplc="140C001B" w:tentative="1">
      <w:start w:val="1"/>
      <w:numFmt w:val="lowerRoman"/>
      <w:lvlText w:val="%9."/>
      <w:lvlJc w:val="right"/>
      <w:pPr>
        <w:ind w:left="6477" w:hanging="180"/>
      </w:pPr>
    </w:lvl>
  </w:abstractNum>
  <w:abstractNum w:abstractNumId="3">
    <w:nsid w:val="109D77B4"/>
    <w:multiLevelType w:val="hybridMultilevel"/>
    <w:tmpl w:val="2A6E4D3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4">
    <w:nsid w:val="269029B7"/>
    <w:multiLevelType w:val="hybridMultilevel"/>
    <w:tmpl w:val="F9F022B8"/>
    <w:lvl w:ilvl="0" w:tplc="140C0011">
      <w:start w:val="7"/>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5">
    <w:nsid w:val="27680909"/>
    <w:multiLevelType w:val="hybridMultilevel"/>
    <w:tmpl w:val="B6BE4D40"/>
    <w:lvl w:ilvl="0" w:tplc="6892157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0544D50"/>
    <w:multiLevelType w:val="hybridMultilevel"/>
    <w:tmpl w:val="7A14DAFC"/>
    <w:lvl w:ilvl="0" w:tplc="68921576">
      <w:numFmt w:val="bullet"/>
      <w:lvlText w:val="-"/>
      <w:lvlJc w:val="left"/>
      <w:pPr>
        <w:ind w:left="1080" w:hanging="360"/>
      </w:pPr>
      <w:rPr>
        <w:rFonts w:ascii="Arial" w:eastAsiaTheme="minorHAnsi" w:hAnsi="Arial" w:cs="Arial"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7">
    <w:nsid w:val="42185F2B"/>
    <w:multiLevelType w:val="hybridMultilevel"/>
    <w:tmpl w:val="5BEE26C4"/>
    <w:lvl w:ilvl="0" w:tplc="38BE5794">
      <w:start w:val="1"/>
      <w:numFmt w:val="decimal"/>
      <w:lvlText w:val="%1)"/>
      <w:lvlJc w:val="left"/>
      <w:pPr>
        <w:ind w:left="735" w:hanging="375"/>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8">
    <w:nsid w:val="44971929"/>
    <w:multiLevelType w:val="hybridMultilevel"/>
    <w:tmpl w:val="0444E1F4"/>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9">
    <w:nsid w:val="44BE69EC"/>
    <w:multiLevelType w:val="hybridMultilevel"/>
    <w:tmpl w:val="862A59D2"/>
    <w:lvl w:ilvl="0" w:tplc="140C0011">
      <w:start w:val="3"/>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0">
    <w:nsid w:val="524E46F6"/>
    <w:multiLevelType w:val="hybridMultilevel"/>
    <w:tmpl w:val="343C68DA"/>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1">
    <w:nsid w:val="5B7308EA"/>
    <w:multiLevelType w:val="hybridMultilevel"/>
    <w:tmpl w:val="6356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923EC1"/>
    <w:multiLevelType w:val="hybridMultilevel"/>
    <w:tmpl w:val="41A49572"/>
    <w:lvl w:ilvl="0" w:tplc="0407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3">
    <w:nsid w:val="68AE298F"/>
    <w:multiLevelType w:val="hybridMultilevel"/>
    <w:tmpl w:val="58F4205E"/>
    <w:lvl w:ilvl="0" w:tplc="B1E08B3E">
      <w:numFmt w:val="bullet"/>
      <w:lvlText w:val="•"/>
      <w:lvlJc w:val="left"/>
      <w:pPr>
        <w:ind w:left="720" w:hanging="360"/>
      </w:pPr>
      <w:rPr>
        <w:rFonts w:ascii="Arial" w:eastAsiaTheme="minorHAnsi" w:hAnsi="Arial" w:cs="Aria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nsid w:val="6B671BD2"/>
    <w:multiLevelType w:val="hybridMultilevel"/>
    <w:tmpl w:val="1A8E1DD8"/>
    <w:lvl w:ilvl="0" w:tplc="140C0001">
      <w:start w:val="1"/>
      <w:numFmt w:val="bullet"/>
      <w:lvlText w:val=""/>
      <w:lvlJc w:val="left"/>
      <w:pPr>
        <w:ind w:left="1077" w:hanging="360"/>
      </w:pPr>
      <w:rPr>
        <w:rFonts w:ascii="Symbol" w:hAnsi="Symbol" w:hint="default"/>
      </w:rPr>
    </w:lvl>
    <w:lvl w:ilvl="1" w:tplc="140C0003" w:tentative="1">
      <w:start w:val="1"/>
      <w:numFmt w:val="bullet"/>
      <w:lvlText w:val="o"/>
      <w:lvlJc w:val="left"/>
      <w:pPr>
        <w:ind w:left="1797" w:hanging="360"/>
      </w:pPr>
      <w:rPr>
        <w:rFonts w:ascii="Courier New" w:hAnsi="Courier New" w:cs="Courier New" w:hint="default"/>
      </w:rPr>
    </w:lvl>
    <w:lvl w:ilvl="2" w:tplc="140C0005" w:tentative="1">
      <w:start w:val="1"/>
      <w:numFmt w:val="bullet"/>
      <w:lvlText w:val=""/>
      <w:lvlJc w:val="left"/>
      <w:pPr>
        <w:ind w:left="2517" w:hanging="360"/>
      </w:pPr>
      <w:rPr>
        <w:rFonts w:ascii="Wingdings" w:hAnsi="Wingdings" w:hint="default"/>
      </w:rPr>
    </w:lvl>
    <w:lvl w:ilvl="3" w:tplc="140C0001" w:tentative="1">
      <w:start w:val="1"/>
      <w:numFmt w:val="bullet"/>
      <w:lvlText w:val=""/>
      <w:lvlJc w:val="left"/>
      <w:pPr>
        <w:ind w:left="3237" w:hanging="360"/>
      </w:pPr>
      <w:rPr>
        <w:rFonts w:ascii="Symbol" w:hAnsi="Symbol" w:hint="default"/>
      </w:rPr>
    </w:lvl>
    <w:lvl w:ilvl="4" w:tplc="140C0003" w:tentative="1">
      <w:start w:val="1"/>
      <w:numFmt w:val="bullet"/>
      <w:lvlText w:val="o"/>
      <w:lvlJc w:val="left"/>
      <w:pPr>
        <w:ind w:left="3957" w:hanging="360"/>
      </w:pPr>
      <w:rPr>
        <w:rFonts w:ascii="Courier New" w:hAnsi="Courier New" w:cs="Courier New" w:hint="default"/>
      </w:rPr>
    </w:lvl>
    <w:lvl w:ilvl="5" w:tplc="140C0005" w:tentative="1">
      <w:start w:val="1"/>
      <w:numFmt w:val="bullet"/>
      <w:lvlText w:val=""/>
      <w:lvlJc w:val="left"/>
      <w:pPr>
        <w:ind w:left="4677" w:hanging="360"/>
      </w:pPr>
      <w:rPr>
        <w:rFonts w:ascii="Wingdings" w:hAnsi="Wingdings" w:hint="default"/>
      </w:rPr>
    </w:lvl>
    <w:lvl w:ilvl="6" w:tplc="140C0001" w:tentative="1">
      <w:start w:val="1"/>
      <w:numFmt w:val="bullet"/>
      <w:lvlText w:val=""/>
      <w:lvlJc w:val="left"/>
      <w:pPr>
        <w:ind w:left="5397" w:hanging="360"/>
      </w:pPr>
      <w:rPr>
        <w:rFonts w:ascii="Symbol" w:hAnsi="Symbol" w:hint="default"/>
      </w:rPr>
    </w:lvl>
    <w:lvl w:ilvl="7" w:tplc="140C0003" w:tentative="1">
      <w:start w:val="1"/>
      <w:numFmt w:val="bullet"/>
      <w:lvlText w:val="o"/>
      <w:lvlJc w:val="left"/>
      <w:pPr>
        <w:ind w:left="6117" w:hanging="360"/>
      </w:pPr>
      <w:rPr>
        <w:rFonts w:ascii="Courier New" w:hAnsi="Courier New" w:cs="Courier New" w:hint="default"/>
      </w:rPr>
    </w:lvl>
    <w:lvl w:ilvl="8" w:tplc="140C0005" w:tentative="1">
      <w:start w:val="1"/>
      <w:numFmt w:val="bullet"/>
      <w:lvlText w:val=""/>
      <w:lvlJc w:val="left"/>
      <w:pPr>
        <w:ind w:left="6837" w:hanging="360"/>
      </w:pPr>
      <w:rPr>
        <w:rFonts w:ascii="Wingdings" w:hAnsi="Wingdings" w:hint="default"/>
      </w:rPr>
    </w:lvl>
  </w:abstractNum>
  <w:abstractNum w:abstractNumId="15">
    <w:nsid w:val="73316982"/>
    <w:multiLevelType w:val="hybridMultilevel"/>
    <w:tmpl w:val="07F6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BAF430C"/>
    <w:multiLevelType w:val="hybridMultilevel"/>
    <w:tmpl w:val="BDE0EE42"/>
    <w:lvl w:ilvl="0" w:tplc="0409000F">
      <w:start w:val="1"/>
      <w:numFmt w:val="decimal"/>
      <w:lvlText w:val="%1."/>
      <w:lvlJc w:val="left"/>
      <w:pPr>
        <w:ind w:left="559" w:hanging="360"/>
      </w:p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abstractNumId w:val="7"/>
  </w:num>
  <w:num w:numId="2">
    <w:abstractNumId w:val="2"/>
  </w:num>
  <w:num w:numId="3">
    <w:abstractNumId w:val="14"/>
  </w:num>
  <w:num w:numId="4">
    <w:abstractNumId w:val="9"/>
  </w:num>
  <w:num w:numId="5">
    <w:abstractNumId w:val="4"/>
  </w:num>
  <w:num w:numId="6">
    <w:abstractNumId w:val="10"/>
  </w:num>
  <w:num w:numId="7">
    <w:abstractNumId w:val="5"/>
  </w:num>
  <w:num w:numId="8">
    <w:abstractNumId w:val="12"/>
  </w:num>
  <w:num w:numId="9">
    <w:abstractNumId w:val="1"/>
  </w:num>
  <w:num w:numId="10">
    <w:abstractNumId w:val="13"/>
  </w:num>
  <w:num w:numId="11">
    <w:abstractNumId w:val="6"/>
  </w:num>
  <w:num w:numId="12">
    <w:abstractNumId w:val="3"/>
  </w:num>
  <w:num w:numId="13">
    <w:abstractNumId w:val="8"/>
  </w:num>
  <w:num w:numId="14">
    <w:abstractNumId w:val="16"/>
  </w:num>
  <w:num w:numId="15">
    <w:abstractNumId w:val="0"/>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F8D"/>
    <w:rsid w:val="000018EC"/>
    <w:rsid w:val="00006B0B"/>
    <w:rsid w:val="0001195F"/>
    <w:rsid w:val="00012F6D"/>
    <w:rsid w:val="00013B06"/>
    <w:rsid w:val="00020117"/>
    <w:rsid w:val="000227F6"/>
    <w:rsid w:val="00031881"/>
    <w:rsid w:val="00032549"/>
    <w:rsid w:val="000568B1"/>
    <w:rsid w:val="0005751F"/>
    <w:rsid w:val="00062687"/>
    <w:rsid w:val="00062B54"/>
    <w:rsid w:val="000642A6"/>
    <w:rsid w:val="00064841"/>
    <w:rsid w:val="000829CE"/>
    <w:rsid w:val="00086842"/>
    <w:rsid w:val="0008797A"/>
    <w:rsid w:val="00091094"/>
    <w:rsid w:val="00097521"/>
    <w:rsid w:val="000A1236"/>
    <w:rsid w:val="000A4671"/>
    <w:rsid w:val="000B0F97"/>
    <w:rsid w:val="000B1483"/>
    <w:rsid w:val="000B6F08"/>
    <w:rsid w:val="000B7850"/>
    <w:rsid w:val="000C0506"/>
    <w:rsid w:val="000C0CDB"/>
    <w:rsid w:val="000D7B6D"/>
    <w:rsid w:val="000E2484"/>
    <w:rsid w:val="000F02FB"/>
    <w:rsid w:val="00101F30"/>
    <w:rsid w:val="001044A7"/>
    <w:rsid w:val="001073CE"/>
    <w:rsid w:val="001110E0"/>
    <w:rsid w:val="00123142"/>
    <w:rsid w:val="00124BE5"/>
    <w:rsid w:val="00127185"/>
    <w:rsid w:val="00127ADB"/>
    <w:rsid w:val="00135626"/>
    <w:rsid w:val="001609D0"/>
    <w:rsid w:val="00164FC8"/>
    <w:rsid w:val="0017021C"/>
    <w:rsid w:val="00175212"/>
    <w:rsid w:val="00176682"/>
    <w:rsid w:val="00177DE1"/>
    <w:rsid w:val="00184606"/>
    <w:rsid w:val="00190354"/>
    <w:rsid w:val="001A78D6"/>
    <w:rsid w:val="001B3F61"/>
    <w:rsid w:val="001B499A"/>
    <w:rsid w:val="001B4C4E"/>
    <w:rsid w:val="001B5352"/>
    <w:rsid w:val="001D29E8"/>
    <w:rsid w:val="001D627E"/>
    <w:rsid w:val="001E4306"/>
    <w:rsid w:val="001E6BE3"/>
    <w:rsid w:val="001F464C"/>
    <w:rsid w:val="001F701D"/>
    <w:rsid w:val="00207256"/>
    <w:rsid w:val="0021137B"/>
    <w:rsid w:val="002208FD"/>
    <w:rsid w:val="00235F36"/>
    <w:rsid w:val="00253A93"/>
    <w:rsid w:val="002566B7"/>
    <w:rsid w:val="00257531"/>
    <w:rsid w:val="002727E3"/>
    <w:rsid w:val="00280953"/>
    <w:rsid w:val="00280EB5"/>
    <w:rsid w:val="00281EE1"/>
    <w:rsid w:val="00295855"/>
    <w:rsid w:val="002A7C08"/>
    <w:rsid w:val="002B4A16"/>
    <w:rsid w:val="002B64BD"/>
    <w:rsid w:val="002D3E83"/>
    <w:rsid w:val="002D4C7E"/>
    <w:rsid w:val="002D51F9"/>
    <w:rsid w:val="002D670F"/>
    <w:rsid w:val="003036A7"/>
    <w:rsid w:val="003215CB"/>
    <w:rsid w:val="0034474E"/>
    <w:rsid w:val="0035354F"/>
    <w:rsid w:val="003579E7"/>
    <w:rsid w:val="003605AC"/>
    <w:rsid w:val="00382F6F"/>
    <w:rsid w:val="00386579"/>
    <w:rsid w:val="00393B8A"/>
    <w:rsid w:val="003956AD"/>
    <w:rsid w:val="003A17A0"/>
    <w:rsid w:val="003B0303"/>
    <w:rsid w:val="003B0595"/>
    <w:rsid w:val="003C3459"/>
    <w:rsid w:val="003C4D55"/>
    <w:rsid w:val="003C4F6B"/>
    <w:rsid w:val="003D7F55"/>
    <w:rsid w:val="003E6940"/>
    <w:rsid w:val="003F4097"/>
    <w:rsid w:val="003F4FDB"/>
    <w:rsid w:val="003F7E33"/>
    <w:rsid w:val="00400C39"/>
    <w:rsid w:val="0041301C"/>
    <w:rsid w:val="00416811"/>
    <w:rsid w:val="00420A41"/>
    <w:rsid w:val="00440EB0"/>
    <w:rsid w:val="00443C99"/>
    <w:rsid w:val="00451B4A"/>
    <w:rsid w:val="00457892"/>
    <w:rsid w:val="00457B40"/>
    <w:rsid w:val="00471E38"/>
    <w:rsid w:val="004754FF"/>
    <w:rsid w:val="00484F95"/>
    <w:rsid w:val="00492B81"/>
    <w:rsid w:val="004967B6"/>
    <w:rsid w:val="004A000B"/>
    <w:rsid w:val="004B5FEE"/>
    <w:rsid w:val="004B6325"/>
    <w:rsid w:val="004D1A58"/>
    <w:rsid w:val="004D580B"/>
    <w:rsid w:val="004E6314"/>
    <w:rsid w:val="004E695E"/>
    <w:rsid w:val="004F018C"/>
    <w:rsid w:val="004F280E"/>
    <w:rsid w:val="004F5C96"/>
    <w:rsid w:val="004F794D"/>
    <w:rsid w:val="0050754D"/>
    <w:rsid w:val="0051163F"/>
    <w:rsid w:val="005127E7"/>
    <w:rsid w:val="00517282"/>
    <w:rsid w:val="00522386"/>
    <w:rsid w:val="00522521"/>
    <w:rsid w:val="00522FC9"/>
    <w:rsid w:val="00524FA2"/>
    <w:rsid w:val="005251DA"/>
    <w:rsid w:val="00531C76"/>
    <w:rsid w:val="00534589"/>
    <w:rsid w:val="00540470"/>
    <w:rsid w:val="00540C02"/>
    <w:rsid w:val="005471E1"/>
    <w:rsid w:val="00561B13"/>
    <w:rsid w:val="005670D9"/>
    <w:rsid w:val="0058348D"/>
    <w:rsid w:val="00585335"/>
    <w:rsid w:val="0059716A"/>
    <w:rsid w:val="005A25F8"/>
    <w:rsid w:val="005A5836"/>
    <w:rsid w:val="005A6F5B"/>
    <w:rsid w:val="005A7503"/>
    <w:rsid w:val="005B0AD1"/>
    <w:rsid w:val="005B66D3"/>
    <w:rsid w:val="005B7589"/>
    <w:rsid w:val="005C0748"/>
    <w:rsid w:val="005C389F"/>
    <w:rsid w:val="005C76F0"/>
    <w:rsid w:val="005D0339"/>
    <w:rsid w:val="005D6418"/>
    <w:rsid w:val="005D6BF0"/>
    <w:rsid w:val="005E1C29"/>
    <w:rsid w:val="005E3F6A"/>
    <w:rsid w:val="005E5FAF"/>
    <w:rsid w:val="005F2943"/>
    <w:rsid w:val="005F5880"/>
    <w:rsid w:val="00602CB2"/>
    <w:rsid w:val="006110BC"/>
    <w:rsid w:val="006132B3"/>
    <w:rsid w:val="00624A52"/>
    <w:rsid w:val="00624EE6"/>
    <w:rsid w:val="006309F7"/>
    <w:rsid w:val="006321E6"/>
    <w:rsid w:val="00640792"/>
    <w:rsid w:val="00640DE2"/>
    <w:rsid w:val="00646AD2"/>
    <w:rsid w:val="0066136A"/>
    <w:rsid w:val="006618FD"/>
    <w:rsid w:val="00681F8A"/>
    <w:rsid w:val="00684595"/>
    <w:rsid w:val="006855C0"/>
    <w:rsid w:val="0069149E"/>
    <w:rsid w:val="00691AA4"/>
    <w:rsid w:val="00694152"/>
    <w:rsid w:val="006B198C"/>
    <w:rsid w:val="006B4DD0"/>
    <w:rsid w:val="006B60E6"/>
    <w:rsid w:val="006C402B"/>
    <w:rsid w:val="006D3FB5"/>
    <w:rsid w:val="006F3CC7"/>
    <w:rsid w:val="006F505A"/>
    <w:rsid w:val="006F6F8D"/>
    <w:rsid w:val="006F734C"/>
    <w:rsid w:val="006F7BDC"/>
    <w:rsid w:val="00705D72"/>
    <w:rsid w:val="00706347"/>
    <w:rsid w:val="00706BE8"/>
    <w:rsid w:val="00707C28"/>
    <w:rsid w:val="00726B21"/>
    <w:rsid w:val="00730F23"/>
    <w:rsid w:val="00743FE8"/>
    <w:rsid w:val="00745F8E"/>
    <w:rsid w:val="00750D04"/>
    <w:rsid w:val="007714B0"/>
    <w:rsid w:val="0078014B"/>
    <w:rsid w:val="00781091"/>
    <w:rsid w:val="007A154A"/>
    <w:rsid w:val="007A4A7B"/>
    <w:rsid w:val="007B5FE0"/>
    <w:rsid w:val="007C1DE1"/>
    <w:rsid w:val="007E4DF1"/>
    <w:rsid w:val="007E6320"/>
    <w:rsid w:val="007F6CD4"/>
    <w:rsid w:val="007F711C"/>
    <w:rsid w:val="007F7ABE"/>
    <w:rsid w:val="0080751E"/>
    <w:rsid w:val="00815FD1"/>
    <w:rsid w:val="008176BA"/>
    <w:rsid w:val="00824845"/>
    <w:rsid w:val="008256CF"/>
    <w:rsid w:val="008314C2"/>
    <w:rsid w:val="00832BBA"/>
    <w:rsid w:val="008509C7"/>
    <w:rsid w:val="00853202"/>
    <w:rsid w:val="00863514"/>
    <w:rsid w:val="00863AE2"/>
    <w:rsid w:val="00864D43"/>
    <w:rsid w:val="00872D4F"/>
    <w:rsid w:val="00875368"/>
    <w:rsid w:val="00875911"/>
    <w:rsid w:val="008773EE"/>
    <w:rsid w:val="00883B74"/>
    <w:rsid w:val="008861F4"/>
    <w:rsid w:val="00890F97"/>
    <w:rsid w:val="00897338"/>
    <w:rsid w:val="00897AD7"/>
    <w:rsid w:val="008A748B"/>
    <w:rsid w:val="008B0241"/>
    <w:rsid w:val="008B5270"/>
    <w:rsid w:val="008C02F5"/>
    <w:rsid w:val="008C0A9B"/>
    <w:rsid w:val="008C1069"/>
    <w:rsid w:val="008C1E77"/>
    <w:rsid w:val="008C2559"/>
    <w:rsid w:val="008C2A56"/>
    <w:rsid w:val="008C2A59"/>
    <w:rsid w:val="008C3492"/>
    <w:rsid w:val="008D568E"/>
    <w:rsid w:val="008F5CE2"/>
    <w:rsid w:val="00913CAC"/>
    <w:rsid w:val="00913E08"/>
    <w:rsid w:val="00913F08"/>
    <w:rsid w:val="0091550C"/>
    <w:rsid w:val="009269D1"/>
    <w:rsid w:val="00935425"/>
    <w:rsid w:val="0093576A"/>
    <w:rsid w:val="00942B2F"/>
    <w:rsid w:val="00946D5D"/>
    <w:rsid w:val="00947452"/>
    <w:rsid w:val="00951CFF"/>
    <w:rsid w:val="00953002"/>
    <w:rsid w:val="00955636"/>
    <w:rsid w:val="00965C08"/>
    <w:rsid w:val="0097767F"/>
    <w:rsid w:val="00980C07"/>
    <w:rsid w:val="009826C6"/>
    <w:rsid w:val="00983336"/>
    <w:rsid w:val="0098421F"/>
    <w:rsid w:val="00985EEC"/>
    <w:rsid w:val="0099266E"/>
    <w:rsid w:val="009A0FC7"/>
    <w:rsid w:val="009A3AA2"/>
    <w:rsid w:val="009B4998"/>
    <w:rsid w:val="009D2444"/>
    <w:rsid w:val="009D612C"/>
    <w:rsid w:val="009D6943"/>
    <w:rsid w:val="009E189E"/>
    <w:rsid w:val="009E59D3"/>
    <w:rsid w:val="009E5EC0"/>
    <w:rsid w:val="00A002A3"/>
    <w:rsid w:val="00A0373F"/>
    <w:rsid w:val="00A0420F"/>
    <w:rsid w:val="00A04901"/>
    <w:rsid w:val="00A056D6"/>
    <w:rsid w:val="00A11E80"/>
    <w:rsid w:val="00A1269A"/>
    <w:rsid w:val="00A139AC"/>
    <w:rsid w:val="00A240B9"/>
    <w:rsid w:val="00A3342E"/>
    <w:rsid w:val="00A374DA"/>
    <w:rsid w:val="00A42F23"/>
    <w:rsid w:val="00A45074"/>
    <w:rsid w:val="00A4694E"/>
    <w:rsid w:val="00A47AFB"/>
    <w:rsid w:val="00A5167A"/>
    <w:rsid w:val="00A52564"/>
    <w:rsid w:val="00A527F0"/>
    <w:rsid w:val="00A6517E"/>
    <w:rsid w:val="00A65B92"/>
    <w:rsid w:val="00A67FF9"/>
    <w:rsid w:val="00A711B4"/>
    <w:rsid w:val="00A86E7B"/>
    <w:rsid w:val="00A906C1"/>
    <w:rsid w:val="00A91296"/>
    <w:rsid w:val="00A96E4E"/>
    <w:rsid w:val="00AA5E0A"/>
    <w:rsid w:val="00AB4C11"/>
    <w:rsid w:val="00AB61EF"/>
    <w:rsid w:val="00AC3050"/>
    <w:rsid w:val="00AC5B9E"/>
    <w:rsid w:val="00AC7D7F"/>
    <w:rsid w:val="00AD02BD"/>
    <w:rsid w:val="00AD1833"/>
    <w:rsid w:val="00AD68D6"/>
    <w:rsid w:val="00AE03DE"/>
    <w:rsid w:val="00AE316A"/>
    <w:rsid w:val="00AE6C71"/>
    <w:rsid w:val="00B0369B"/>
    <w:rsid w:val="00B061EB"/>
    <w:rsid w:val="00B1581B"/>
    <w:rsid w:val="00B166E3"/>
    <w:rsid w:val="00B208CB"/>
    <w:rsid w:val="00B2190E"/>
    <w:rsid w:val="00B246B3"/>
    <w:rsid w:val="00B256FA"/>
    <w:rsid w:val="00B2594A"/>
    <w:rsid w:val="00B31EAB"/>
    <w:rsid w:val="00B3649E"/>
    <w:rsid w:val="00B3667B"/>
    <w:rsid w:val="00B36B66"/>
    <w:rsid w:val="00B40F1E"/>
    <w:rsid w:val="00B47E86"/>
    <w:rsid w:val="00B5212C"/>
    <w:rsid w:val="00B52886"/>
    <w:rsid w:val="00B54CB8"/>
    <w:rsid w:val="00B72034"/>
    <w:rsid w:val="00B72D7A"/>
    <w:rsid w:val="00B84C56"/>
    <w:rsid w:val="00B850E6"/>
    <w:rsid w:val="00B854D1"/>
    <w:rsid w:val="00BA57C6"/>
    <w:rsid w:val="00BA77D6"/>
    <w:rsid w:val="00BB468D"/>
    <w:rsid w:val="00BB4D7B"/>
    <w:rsid w:val="00BB606E"/>
    <w:rsid w:val="00BC3D3C"/>
    <w:rsid w:val="00BC705F"/>
    <w:rsid w:val="00BD1049"/>
    <w:rsid w:val="00BD3003"/>
    <w:rsid w:val="00BD6A43"/>
    <w:rsid w:val="00BD6EED"/>
    <w:rsid w:val="00BE167B"/>
    <w:rsid w:val="00C14A30"/>
    <w:rsid w:val="00C2316F"/>
    <w:rsid w:val="00C25C9B"/>
    <w:rsid w:val="00C270B8"/>
    <w:rsid w:val="00C334DD"/>
    <w:rsid w:val="00C34C0E"/>
    <w:rsid w:val="00C40D6D"/>
    <w:rsid w:val="00C4484A"/>
    <w:rsid w:val="00C45934"/>
    <w:rsid w:val="00C47101"/>
    <w:rsid w:val="00C50050"/>
    <w:rsid w:val="00C66193"/>
    <w:rsid w:val="00C76074"/>
    <w:rsid w:val="00C868B9"/>
    <w:rsid w:val="00C9097F"/>
    <w:rsid w:val="00CA2A07"/>
    <w:rsid w:val="00CB01E2"/>
    <w:rsid w:val="00CC1F08"/>
    <w:rsid w:val="00CC2852"/>
    <w:rsid w:val="00CC544C"/>
    <w:rsid w:val="00CD2B3E"/>
    <w:rsid w:val="00CE118D"/>
    <w:rsid w:val="00CE3263"/>
    <w:rsid w:val="00CF69EB"/>
    <w:rsid w:val="00D016F1"/>
    <w:rsid w:val="00D12135"/>
    <w:rsid w:val="00D12192"/>
    <w:rsid w:val="00D2023A"/>
    <w:rsid w:val="00D26F29"/>
    <w:rsid w:val="00D31BBD"/>
    <w:rsid w:val="00D32B8B"/>
    <w:rsid w:val="00D333B0"/>
    <w:rsid w:val="00D41F22"/>
    <w:rsid w:val="00D5008C"/>
    <w:rsid w:val="00D50A8B"/>
    <w:rsid w:val="00D51344"/>
    <w:rsid w:val="00D569F6"/>
    <w:rsid w:val="00D636F4"/>
    <w:rsid w:val="00D651DF"/>
    <w:rsid w:val="00D72E3C"/>
    <w:rsid w:val="00D81886"/>
    <w:rsid w:val="00DB35CB"/>
    <w:rsid w:val="00DB4253"/>
    <w:rsid w:val="00DC0F1B"/>
    <w:rsid w:val="00DD29E7"/>
    <w:rsid w:val="00DD2DB3"/>
    <w:rsid w:val="00DD62AB"/>
    <w:rsid w:val="00DE1D76"/>
    <w:rsid w:val="00DE351E"/>
    <w:rsid w:val="00DE6458"/>
    <w:rsid w:val="00DF7AB3"/>
    <w:rsid w:val="00E0055F"/>
    <w:rsid w:val="00E0677E"/>
    <w:rsid w:val="00E254DE"/>
    <w:rsid w:val="00E32D69"/>
    <w:rsid w:val="00E41776"/>
    <w:rsid w:val="00E42A55"/>
    <w:rsid w:val="00E44572"/>
    <w:rsid w:val="00E47B1C"/>
    <w:rsid w:val="00E47B50"/>
    <w:rsid w:val="00E531A7"/>
    <w:rsid w:val="00E63C95"/>
    <w:rsid w:val="00E73EC9"/>
    <w:rsid w:val="00E77B04"/>
    <w:rsid w:val="00E800F3"/>
    <w:rsid w:val="00E81508"/>
    <w:rsid w:val="00E85109"/>
    <w:rsid w:val="00E93AF9"/>
    <w:rsid w:val="00EA0A9B"/>
    <w:rsid w:val="00EB0667"/>
    <w:rsid w:val="00EB33A6"/>
    <w:rsid w:val="00EB62C2"/>
    <w:rsid w:val="00EB6733"/>
    <w:rsid w:val="00EB6C79"/>
    <w:rsid w:val="00EC4765"/>
    <w:rsid w:val="00ED0650"/>
    <w:rsid w:val="00ED0F8E"/>
    <w:rsid w:val="00ED3EA4"/>
    <w:rsid w:val="00ED6650"/>
    <w:rsid w:val="00ED6DCE"/>
    <w:rsid w:val="00ED7939"/>
    <w:rsid w:val="00EE51B3"/>
    <w:rsid w:val="00EF2076"/>
    <w:rsid w:val="00EF2EDF"/>
    <w:rsid w:val="00EF2F3B"/>
    <w:rsid w:val="00F00B15"/>
    <w:rsid w:val="00F01937"/>
    <w:rsid w:val="00F06014"/>
    <w:rsid w:val="00F06290"/>
    <w:rsid w:val="00F06D73"/>
    <w:rsid w:val="00F1016C"/>
    <w:rsid w:val="00F14618"/>
    <w:rsid w:val="00F20100"/>
    <w:rsid w:val="00F2070E"/>
    <w:rsid w:val="00F21EAF"/>
    <w:rsid w:val="00F30518"/>
    <w:rsid w:val="00F41A49"/>
    <w:rsid w:val="00F46197"/>
    <w:rsid w:val="00F47566"/>
    <w:rsid w:val="00F56E01"/>
    <w:rsid w:val="00F615BD"/>
    <w:rsid w:val="00F6331A"/>
    <w:rsid w:val="00F73338"/>
    <w:rsid w:val="00F90E09"/>
    <w:rsid w:val="00F9403D"/>
    <w:rsid w:val="00FA0236"/>
    <w:rsid w:val="00FA5AED"/>
    <w:rsid w:val="00FB6E21"/>
    <w:rsid w:val="00FC2458"/>
    <w:rsid w:val="00FC642A"/>
    <w:rsid w:val="00FD39A0"/>
    <w:rsid w:val="00FE0949"/>
    <w:rsid w:val="00FE1348"/>
    <w:rsid w:val="00FE6B1C"/>
    <w:rsid w:val="00FF0D8E"/>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2B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LU" w:eastAsia="en-US" w:bidi="ar-SA"/>
      </w:rPr>
    </w:rPrDefault>
    <w:pPrDefault>
      <w:pPr>
        <w:spacing w:after="240" w:line="480" w:lineRule="auto"/>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236"/>
    <w:pPr>
      <w:spacing w:line="360" w:lineRule="auto"/>
      <w:ind w:firstLine="357"/>
      <w:jc w:val="both"/>
    </w:pPr>
    <w:rPr>
      <w:sz w:val="24"/>
    </w:rPr>
  </w:style>
  <w:style w:type="paragraph" w:styleId="Heading1">
    <w:name w:val="heading 1"/>
    <w:basedOn w:val="Normal"/>
    <w:next w:val="Normal"/>
    <w:link w:val="Heading1Char"/>
    <w:uiPriority w:val="9"/>
    <w:qFormat/>
    <w:rsid w:val="000A1236"/>
    <w:pPr>
      <w:spacing w:before="600" w:after="0"/>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0A1236"/>
    <w:pPr>
      <w:spacing w:before="320" w:after="0"/>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A1236"/>
    <w:pPr>
      <w:spacing w:before="320" w:after="0"/>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0A1236"/>
    <w:pPr>
      <w:spacing w:before="280" w:after="0"/>
      <w:ind w:firstLine="0"/>
      <w:outlineLvl w:val="3"/>
    </w:pPr>
    <w:rPr>
      <w:rFonts w:asciiTheme="majorHAnsi" w:eastAsiaTheme="majorEastAsia" w:hAnsiTheme="majorHAnsi" w:cstheme="majorBidi"/>
      <w:b/>
      <w:bCs/>
      <w:i/>
      <w:iCs/>
      <w:szCs w:val="24"/>
    </w:rPr>
  </w:style>
  <w:style w:type="paragraph" w:styleId="Heading5">
    <w:name w:val="heading 5"/>
    <w:basedOn w:val="Normal"/>
    <w:next w:val="Normal"/>
    <w:link w:val="Heading5Char"/>
    <w:uiPriority w:val="9"/>
    <w:semiHidden/>
    <w:unhideWhenUsed/>
    <w:qFormat/>
    <w:rsid w:val="000A1236"/>
    <w:pPr>
      <w:spacing w:before="280" w:after="0"/>
      <w:ind w:firstLine="0"/>
      <w:outlineLvl w:val="4"/>
    </w:pPr>
    <w:rPr>
      <w:rFonts w:asciiTheme="majorHAnsi" w:eastAsiaTheme="majorEastAsia" w:hAnsiTheme="majorHAnsi" w:cstheme="majorBidi"/>
      <w:b/>
      <w:bCs/>
      <w:i/>
      <w:iCs/>
      <w:sz w:val="22"/>
    </w:rPr>
  </w:style>
  <w:style w:type="paragraph" w:styleId="Heading6">
    <w:name w:val="heading 6"/>
    <w:basedOn w:val="Normal"/>
    <w:next w:val="Normal"/>
    <w:link w:val="Heading6Char"/>
    <w:uiPriority w:val="9"/>
    <w:semiHidden/>
    <w:unhideWhenUsed/>
    <w:qFormat/>
    <w:rsid w:val="000A1236"/>
    <w:pPr>
      <w:spacing w:before="280" w:after="80"/>
      <w:ind w:firstLine="0"/>
      <w:outlineLvl w:val="5"/>
    </w:pPr>
    <w:rPr>
      <w:rFonts w:asciiTheme="majorHAnsi" w:eastAsiaTheme="majorEastAsia" w:hAnsiTheme="majorHAnsi" w:cstheme="majorBidi"/>
      <w:b/>
      <w:bCs/>
      <w:i/>
      <w:iCs/>
      <w:sz w:val="22"/>
    </w:rPr>
  </w:style>
  <w:style w:type="paragraph" w:styleId="Heading7">
    <w:name w:val="heading 7"/>
    <w:basedOn w:val="Normal"/>
    <w:next w:val="Normal"/>
    <w:link w:val="Heading7Char"/>
    <w:uiPriority w:val="9"/>
    <w:semiHidden/>
    <w:unhideWhenUsed/>
    <w:qFormat/>
    <w:rsid w:val="000A1236"/>
    <w:pPr>
      <w:spacing w:before="280" w:after="0"/>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0A1236"/>
    <w:pPr>
      <w:spacing w:before="280" w:after="0"/>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A1236"/>
    <w:pPr>
      <w:spacing w:before="280" w:after="0"/>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3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0A123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0A123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0A123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0A123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0A123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A123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0A123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0A1236"/>
    <w:rPr>
      <w:rFonts w:asciiTheme="majorHAnsi" w:eastAsiaTheme="majorEastAsia" w:hAnsiTheme="majorHAnsi" w:cstheme="majorBidi"/>
      <w:i/>
      <w:iCs/>
      <w:sz w:val="18"/>
      <w:szCs w:val="18"/>
    </w:rPr>
  </w:style>
  <w:style w:type="paragraph" w:styleId="Caption">
    <w:name w:val="caption"/>
    <w:basedOn w:val="Normal"/>
    <w:next w:val="Normal"/>
    <w:uiPriority w:val="35"/>
    <w:unhideWhenUsed/>
    <w:qFormat/>
    <w:rsid w:val="000A1236"/>
    <w:rPr>
      <w:b/>
      <w:bCs/>
      <w:sz w:val="18"/>
      <w:szCs w:val="18"/>
    </w:rPr>
  </w:style>
  <w:style w:type="paragraph" w:styleId="Title">
    <w:name w:val="Title"/>
    <w:basedOn w:val="Normal"/>
    <w:next w:val="Normal"/>
    <w:link w:val="TitleChar"/>
    <w:uiPriority w:val="10"/>
    <w:qFormat/>
    <w:rsid w:val="000A123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0A123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0A1236"/>
    <w:pPr>
      <w:spacing w:after="320"/>
      <w:jc w:val="right"/>
    </w:pPr>
    <w:rPr>
      <w:i/>
      <w:iCs/>
      <w:color w:val="808080" w:themeColor="text1" w:themeTint="7F"/>
      <w:spacing w:val="10"/>
      <w:szCs w:val="24"/>
    </w:rPr>
  </w:style>
  <w:style w:type="character" w:customStyle="1" w:styleId="SubtitleChar">
    <w:name w:val="Subtitle Char"/>
    <w:basedOn w:val="DefaultParagraphFont"/>
    <w:link w:val="Subtitle"/>
    <w:uiPriority w:val="11"/>
    <w:rsid w:val="000A1236"/>
    <w:rPr>
      <w:i/>
      <w:iCs/>
      <w:color w:val="808080" w:themeColor="text1" w:themeTint="7F"/>
      <w:spacing w:val="10"/>
      <w:sz w:val="24"/>
      <w:szCs w:val="24"/>
    </w:rPr>
  </w:style>
  <w:style w:type="character" w:styleId="Strong">
    <w:name w:val="Strong"/>
    <w:basedOn w:val="DefaultParagraphFont"/>
    <w:uiPriority w:val="22"/>
    <w:qFormat/>
    <w:rsid w:val="000A1236"/>
    <w:rPr>
      <w:b/>
      <w:bCs/>
      <w:spacing w:val="0"/>
    </w:rPr>
  </w:style>
  <w:style w:type="character" w:styleId="Emphasis">
    <w:name w:val="Emphasis"/>
    <w:uiPriority w:val="20"/>
    <w:qFormat/>
    <w:rsid w:val="000A1236"/>
    <w:rPr>
      <w:b/>
      <w:bCs/>
      <w:i/>
      <w:iCs/>
      <w:color w:val="auto"/>
    </w:rPr>
  </w:style>
  <w:style w:type="paragraph" w:styleId="NoSpacing">
    <w:name w:val="No Spacing"/>
    <w:basedOn w:val="Normal"/>
    <w:link w:val="NoSpacingChar"/>
    <w:uiPriority w:val="1"/>
    <w:qFormat/>
    <w:rsid w:val="000A1236"/>
    <w:pPr>
      <w:spacing w:after="0" w:line="240" w:lineRule="auto"/>
      <w:ind w:firstLine="0"/>
    </w:pPr>
    <w:rPr>
      <w:sz w:val="22"/>
    </w:rPr>
  </w:style>
  <w:style w:type="character" w:customStyle="1" w:styleId="NoSpacingChar">
    <w:name w:val="No Spacing Char"/>
    <w:basedOn w:val="DefaultParagraphFont"/>
    <w:link w:val="NoSpacing"/>
    <w:uiPriority w:val="1"/>
    <w:rsid w:val="000A1236"/>
  </w:style>
  <w:style w:type="paragraph" w:styleId="ListParagraph">
    <w:name w:val="List Paragraph"/>
    <w:basedOn w:val="Normal"/>
    <w:uiPriority w:val="34"/>
    <w:qFormat/>
    <w:rsid w:val="000A1236"/>
    <w:pPr>
      <w:ind w:left="720"/>
      <w:contextualSpacing/>
    </w:pPr>
  </w:style>
  <w:style w:type="paragraph" w:styleId="Quote">
    <w:name w:val="Quote"/>
    <w:basedOn w:val="Normal"/>
    <w:next w:val="Normal"/>
    <w:link w:val="QuoteChar"/>
    <w:uiPriority w:val="29"/>
    <w:qFormat/>
    <w:rsid w:val="000A1236"/>
    <w:rPr>
      <w:color w:val="5A5A5A" w:themeColor="text1" w:themeTint="A5"/>
      <w:sz w:val="22"/>
    </w:rPr>
  </w:style>
  <w:style w:type="character" w:customStyle="1" w:styleId="QuoteChar">
    <w:name w:val="Quote Char"/>
    <w:basedOn w:val="DefaultParagraphFont"/>
    <w:link w:val="Quote"/>
    <w:uiPriority w:val="29"/>
    <w:rsid w:val="000A1236"/>
    <w:rPr>
      <w:color w:val="5A5A5A" w:themeColor="text1" w:themeTint="A5"/>
    </w:rPr>
  </w:style>
  <w:style w:type="paragraph" w:styleId="IntenseQuote">
    <w:name w:val="Intense Quote"/>
    <w:basedOn w:val="Normal"/>
    <w:next w:val="Normal"/>
    <w:link w:val="IntenseQuoteChar"/>
    <w:uiPriority w:val="30"/>
    <w:qFormat/>
    <w:rsid w:val="000A123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0A1236"/>
    <w:rPr>
      <w:rFonts w:asciiTheme="majorHAnsi" w:eastAsiaTheme="majorEastAsia" w:hAnsiTheme="majorHAnsi" w:cstheme="majorBidi"/>
      <w:i/>
      <w:iCs/>
      <w:sz w:val="20"/>
      <w:szCs w:val="20"/>
    </w:rPr>
  </w:style>
  <w:style w:type="character" w:styleId="SubtleEmphasis">
    <w:name w:val="Subtle Emphasis"/>
    <w:uiPriority w:val="19"/>
    <w:qFormat/>
    <w:rsid w:val="000A1236"/>
    <w:rPr>
      <w:i/>
      <w:iCs/>
      <w:color w:val="5A5A5A" w:themeColor="text1" w:themeTint="A5"/>
    </w:rPr>
  </w:style>
  <w:style w:type="character" w:styleId="IntenseEmphasis">
    <w:name w:val="Intense Emphasis"/>
    <w:uiPriority w:val="21"/>
    <w:qFormat/>
    <w:rsid w:val="000A1236"/>
    <w:rPr>
      <w:b/>
      <w:bCs/>
      <w:i/>
      <w:iCs/>
      <w:color w:val="auto"/>
      <w:u w:val="single"/>
    </w:rPr>
  </w:style>
  <w:style w:type="character" w:styleId="SubtleReference">
    <w:name w:val="Subtle Reference"/>
    <w:uiPriority w:val="31"/>
    <w:qFormat/>
    <w:rsid w:val="000A1236"/>
    <w:rPr>
      <w:smallCaps/>
    </w:rPr>
  </w:style>
  <w:style w:type="character" w:styleId="IntenseReference">
    <w:name w:val="Intense Reference"/>
    <w:uiPriority w:val="32"/>
    <w:qFormat/>
    <w:rsid w:val="000A1236"/>
    <w:rPr>
      <w:b/>
      <w:bCs/>
      <w:smallCaps/>
      <w:color w:val="auto"/>
    </w:rPr>
  </w:style>
  <w:style w:type="character" w:styleId="BookTitle">
    <w:name w:val="Book Title"/>
    <w:uiPriority w:val="33"/>
    <w:qFormat/>
    <w:rsid w:val="000A123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0A1236"/>
    <w:pPr>
      <w:outlineLvl w:val="9"/>
    </w:pPr>
    <w:rPr>
      <w:lang w:bidi="en-US"/>
    </w:rPr>
  </w:style>
  <w:style w:type="paragraph" w:styleId="BalloonText">
    <w:name w:val="Balloon Text"/>
    <w:basedOn w:val="Normal"/>
    <w:link w:val="BalloonTextChar"/>
    <w:uiPriority w:val="99"/>
    <w:semiHidden/>
    <w:unhideWhenUsed/>
    <w:rsid w:val="006F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F8D"/>
    <w:rPr>
      <w:rFonts w:ascii="Tahoma" w:hAnsi="Tahoma" w:cs="Tahoma"/>
      <w:sz w:val="16"/>
      <w:szCs w:val="16"/>
    </w:rPr>
  </w:style>
  <w:style w:type="paragraph" w:styleId="Header">
    <w:name w:val="header"/>
    <w:basedOn w:val="Normal"/>
    <w:link w:val="HeaderChar"/>
    <w:uiPriority w:val="99"/>
    <w:unhideWhenUsed/>
    <w:rsid w:val="006F6F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6F8D"/>
    <w:rPr>
      <w:sz w:val="24"/>
    </w:rPr>
  </w:style>
  <w:style w:type="paragraph" w:styleId="Footer">
    <w:name w:val="footer"/>
    <w:basedOn w:val="Normal"/>
    <w:link w:val="FooterChar"/>
    <w:uiPriority w:val="99"/>
    <w:unhideWhenUsed/>
    <w:rsid w:val="006F6F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6F8D"/>
    <w:rPr>
      <w:sz w:val="24"/>
    </w:rPr>
  </w:style>
  <w:style w:type="paragraph" w:customStyle="1" w:styleId="FooterOdd">
    <w:name w:val="Footer Odd"/>
    <w:basedOn w:val="Normal"/>
    <w:rsid w:val="006F6F8D"/>
    <w:pPr>
      <w:pBdr>
        <w:top w:val="single" w:sz="4" w:space="1" w:color="4F81BD" w:themeColor="accent1"/>
      </w:pBdr>
      <w:spacing w:after="180" w:line="264" w:lineRule="auto"/>
      <w:ind w:firstLine="0"/>
      <w:jc w:val="right"/>
    </w:pPr>
    <w:rPr>
      <w:rFonts w:eastAsiaTheme="minorEastAsia"/>
      <w:color w:val="1F497D" w:themeColor="text2"/>
      <w:sz w:val="20"/>
      <w:szCs w:val="23"/>
      <w:lang w:val="fr-FR" w:eastAsia="fr-FR"/>
    </w:rPr>
  </w:style>
  <w:style w:type="paragraph" w:styleId="TOC1">
    <w:name w:val="toc 1"/>
    <w:basedOn w:val="Normal"/>
    <w:next w:val="Normal"/>
    <w:autoRedefine/>
    <w:uiPriority w:val="39"/>
    <w:unhideWhenUsed/>
    <w:rsid w:val="00A1269A"/>
    <w:pPr>
      <w:spacing w:after="100"/>
    </w:pPr>
  </w:style>
  <w:style w:type="character" w:styleId="Hyperlink">
    <w:name w:val="Hyperlink"/>
    <w:basedOn w:val="DefaultParagraphFont"/>
    <w:uiPriority w:val="99"/>
    <w:unhideWhenUsed/>
    <w:rsid w:val="00A1269A"/>
    <w:rPr>
      <w:color w:val="0000FF" w:themeColor="hyperlink"/>
      <w:u w:val="single"/>
    </w:rPr>
  </w:style>
  <w:style w:type="paragraph" w:styleId="TOC2">
    <w:name w:val="toc 2"/>
    <w:basedOn w:val="Normal"/>
    <w:next w:val="Normal"/>
    <w:autoRedefine/>
    <w:uiPriority w:val="39"/>
    <w:unhideWhenUsed/>
    <w:rsid w:val="00B40F1E"/>
    <w:pPr>
      <w:spacing w:after="100"/>
      <w:ind w:left="240"/>
    </w:pPr>
  </w:style>
  <w:style w:type="paragraph" w:styleId="Bibliography">
    <w:name w:val="Bibliography"/>
    <w:basedOn w:val="Normal"/>
    <w:next w:val="Normal"/>
    <w:uiPriority w:val="37"/>
    <w:unhideWhenUsed/>
    <w:rsid w:val="00AD02BD"/>
  </w:style>
  <w:style w:type="paragraph" w:styleId="FootnoteText">
    <w:name w:val="footnote text"/>
    <w:basedOn w:val="Normal"/>
    <w:link w:val="FootnoteTextChar"/>
    <w:uiPriority w:val="99"/>
    <w:unhideWhenUsed/>
    <w:rsid w:val="004754FF"/>
    <w:pPr>
      <w:spacing w:after="0" w:line="240" w:lineRule="auto"/>
    </w:pPr>
    <w:rPr>
      <w:sz w:val="20"/>
      <w:szCs w:val="20"/>
    </w:rPr>
  </w:style>
  <w:style w:type="character" w:customStyle="1" w:styleId="FootnoteTextChar">
    <w:name w:val="Footnote Text Char"/>
    <w:basedOn w:val="DefaultParagraphFont"/>
    <w:link w:val="FootnoteText"/>
    <w:uiPriority w:val="99"/>
    <w:rsid w:val="004754FF"/>
    <w:rPr>
      <w:sz w:val="20"/>
      <w:szCs w:val="20"/>
    </w:rPr>
  </w:style>
  <w:style w:type="character" w:styleId="FootnoteReference">
    <w:name w:val="footnote reference"/>
    <w:basedOn w:val="DefaultParagraphFont"/>
    <w:uiPriority w:val="99"/>
    <w:unhideWhenUsed/>
    <w:rsid w:val="004754FF"/>
    <w:rPr>
      <w:vertAlign w:val="superscript"/>
    </w:rPr>
  </w:style>
  <w:style w:type="paragraph" w:styleId="TableofFigures">
    <w:name w:val="table of figures"/>
    <w:basedOn w:val="Normal"/>
    <w:next w:val="Normal"/>
    <w:uiPriority w:val="99"/>
    <w:unhideWhenUsed/>
    <w:rsid w:val="00A65B92"/>
    <w:pPr>
      <w:spacing w:after="0"/>
    </w:pPr>
  </w:style>
  <w:style w:type="character" w:styleId="HTMLCite">
    <w:name w:val="HTML Cite"/>
    <w:basedOn w:val="DefaultParagraphFont"/>
    <w:uiPriority w:val="99"/>
    <w:semiHidden/>
    <w:unhideWhenUsed/>
    <w:rsid w:val="00A45074"/>
    <w:rPr>
      <w:i/>
      <w:iCs/>
    </w:rPr>
  </w:style>
  <w:style w:type="character" w:styleId="FollowedHyperlink">
    <w:name w:val="FollowedHyperlink"/>
    <w:basedOn w:val="DefaultParagraphFont"/>
    <w:uiPriority w:val="99"/>
    <w:semiHidden/>
    <w:unhideWhenUsed/>
    <w:rsid w:val="00A45074"/>
    <w:rPr>
      <w:color w:val="800080" w:themeColor="followedHyperlink"/>
      <w:u w:val="single"/>
    </w:rPr>
  </w:style>
  <w:style w:type="character" w:styleId="CommentReference">
    <w:name w:val="annotation reference"/>
    <w:basedOn w:val="DefaultParagraphFont"/>
    <w:uiPriority w:val="99"/>
    <w:semiHidden/>
    <w:unhideWhenUsed/>
    <w:rsid w:val="00540470"/>
    <w:rPr>
      <w:sz w:val="18"/>
      <w:szCs w:val="18"/>
    </w:rPr>
  </w:style>
  <w:style w:type="paragraph" w:styleId="CommentText">
    <w:name w:val="annotation text"/>
    <w:basedOn w:val="Normal"/>
    <w:link w:val="CommentTextChar"/>
    <w:uiPriority w:val="99"/>
    <w:unhideWhenUsed/>
    <w:rsid w:val="00540470"/>
    <w:pPr>
      <w:spacing w:line="240" w:lineRule="auto"/>
    </w:pPr>
    <w:rPr>
      <w:szCs w:val="24"/>
    </w:rPr>
  </w:style>
  <w:style w:type="character" w:customStyle="1" w:styleId="CommentTextChar">
    <w:name w:val="Comment Text Char"/>
    <w:basedOn w:val="DefaultParagraphFont"/>
    <w:link w:val="CommentText"/>
    <w:uiPriority w:val="99"/>
    <w:rsid w:val="00540470"/>
    <w:rPr>
      <w:sz w:val="24"/>
      <w:szCs w:val="24"/>
    </w:rPr>
  </w:style>
  <w:style w:type="paragraph" w:styleId="CommentSubject">
    <w:name w:val="annotation subject"/>
    <w:basedOn w:val="CommentText"/>
    <w:next w:val="CommentText"/>
    <w:link w:val="CommentSubjectChar"/>
    <w:uiPriority w:val="99"/>
    <w:semiHidden/>
    <w:unhideWhenUsed/>
    <w:rsid w:val="00540470"/>
    <w:rPr>
      <w:b/>
      <w:bCs/>
      <w:sz w:val="20"/>
      <w:szCs w:val="20"/>
    </w:rPr>
  </w:style>
  <w:style w:type="character" w:customStyle="1" w:styleId="CommentSubjectChar">
    <w:name w:val="Comment Subject Char"/>
    <w:basedOn w:val="CommentTextChar"/>
    <w:link w:val="CommentSubject"/>
    <w:uiPriority w:val="99"/>
    <w:semiHidden/>
    <w:rsid w:val="00540470"/>
    <w:rPr>
      <w:b/>
      <w:bCs/>
      <w:sz w:val="20"/>
      <w:szCs w:val="20"/>
    </w:rPr>
  </w:style>
  <w:style w:type="table" w:styleId="TableGrid">
    <w:name w:val="Table Grid"/>
    <w:basedOn w:val="TableNormal"/>
    <w:uiPriority w:val="59"/>
    <w:rsid w:val="002D51F9"/>
    <w:pPr>
      <w:spacing w:after="0" w:line="240" w:lineRule="auto"/>
      <w:ind w:firstLine="0"/>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0648">
      <w:bodyDiv w:val="1"/>
      <w:marLeft w:val="0"/>
      <w:marRight w:val="0"/>
      <w:marTop w:val="0"/>
      <w:marBottom w:val="0"/>
      <w:divBdr>
        <w:top w:val="none" w:sz="0" w:space="0" w:color="auto"/>
        <w:left w:val="none" w:sz="0" w:space="0" w:color="auto"/>
        <w:bottom w:val="none" w:sz="0" w:space="0" w:color="auto"/>
        <w:right w:val="none" w:sz="0" w:space="0" w:color="auto"/>
      </w:divBdr>
    </w:div>
    <w:div w:id="161547813">
      <w:bodyDiv w:val="1"/>
      <w:marLeft w:val="0"/>
      <w:marRight w:val="0"/>
      <w:marTop w:val="0"/>
      <w:marBottom w:val="0"/>
      <w:divBdr>
        <w:top w:val="none" w:sz="0" w:space="0" w:color="auto"/>
        <w:left w:val="none" w:sz="0" w:space="0" w:color="auto"/>
        <w:bottom w:val="none" w:sz="0" w:space="0" w:color="auto"/>
        <w:right w:val="none" w:sz="0" w:space="0" w:color="auto"/>
      </w:divBdr>
    </w:div>
    <w:div w:id="217785407">
      <w:bodyDiv w:val="1"/>
      <w:marLeft w:val="0"/>
      <w:marRight w:val="0"/>
      <w:marTop w:val="0"/>
      <w:marBottom w:val="0"/>
      <w:divBdr>
        <w:top w:val="none" w:sz="0" w:space="0" w:color="auto"/>
        <w:left w:val="none" w:sz="0" w:space="0" w:color="auto"/>
        <w:bottom w:val="none" w:sz="0" w:space="0" w:color="auto"/>
        <w:right w:val="none" w:sz="0" w:space="0" w:color="auto"/>
      </w:divBdr>
    </w:div>
    <w:div w:id="517699303">
      <w:bodyDiv w:val="1"/>
      <w:marLeft w:val="0"/>
      <w:marRight w:val="0"/>
      <w:marTop w:val="0"/>
      <w:marBottom w:val="0"/>
      <w:divBdr>
        <w:top w:val="none" w:sz="0" w:space="0" w:color="auto"/>
        <w:left w:val="none" w:sz="0" w:space="0" w:color="auto"/>
        <w:bottom w:val="none" w:sz="0" w:space="0" w:color="auto"/>
        <w:right w:val="none" w:sz="0" w:space="0" w:color="auto"/>
      </w:divBdr>
    </w:div>
    <w:div w:id="552160532">
      <w:bodyDiv w:val="1"/>
      <w:marLeft w:val="0"/>
      <w:marRight w:val="0"/>
      <w:marTop w:val="0"/>
      <w:marBottom w:val="0"/>
      <w:divBdr>
        <w:top w:val="none" w:sz="0" w:space="0" w:color="auto"/>
        <w:left w:val="none" w:sz="0" w:space="0" w:color="auto"/>
        <w:bottom w:val="none" w:sz="0" w:space="0" w:color="auto"/>
        <w:right w:val="none" w:sz="0" w:space="0" w:color="auto"/>
      </w:divBdr>
      <w:divsChild>
        <w:div w:id="560679862">
          <w:marLeft w:val="0"/>
          <w:marRight w:val="0"/>
          <w:marTop w:val="0"/>
          <w:marBottom w:val="0"/>
          <w:divBdr>
            <w:top w:val="none" w:sz="0" w:space="0" w:color="auto"/>
            <w:left w:val="none" w:sz="0" w:space="0" w:color="auto"/>
            <w:bottom w:val="none" w:sz="0" w:space="0" w:color="auto"/>
            <w:right w:val="none" w:sz="0" w:space="0" w:color="auto"/>
          </w:divBdr>
          <w:divsChild>
            <w:div w:id="1311249351">
              <w:marLeft w:val="0"/>
              <w:marRight w:val="0"/>
              <w:marTop w:val="0"/>
              <w:marBottom w:val="0"/>
              <w:divBdr>
                <w:top w:val="none" w:sz="0" w:space="0" w:color="auto"/>
                <w:left w:val="none" w:sz="0" w:space="0" w:color="auto"/>
                <w:bottom w:val="none" w:sz="0" w:space="0" w:color="auto"/>
                <w:right w:val="none" w:sz="0" w:space="0" w:color="auto"/>
              </w:divBdr>
            </w:div>
            <w:div w:id="936642823">
              <w:marLeft w:val="0"/>
              <w:marRight w:val="0"/>
              <w:marTop w:val="0"/>
              <w:marBottom w:val="0"/>
              <w:divBdr>
                <w:top w:val="none" w:sz="0" w:space="0" w:color="auto"/>
                <w:left w:val="none" w:sz="0" w:space="0" w:color="auto"/>
                <w:bottom w:val="none" w:sz="0" w:space="0" w:color="auto"/>
                <w:right w:val="none" w:sz="0" w:space="0" w:color="auto"/>
              </w:divBdr>
            </w:div>
            <w:div w:id="170015687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950010508">
              <w:marLeft w:val="0"/>
              <w:marRight w:val="0"/>
              <w:marTop w:val="0"/>
              <w:marBottom w:val="0"/>
              <w:divBdr>
                <w:top w:val="none" w:sz="0" w:space="0" w:color="auto"/>
                <w:left w:val="none" w:sz="0" w:space="0" w:color="auto"/>
                <w:bottom w:val="none" w:sz="0" w:space="0" w:color="auto"/>
                <w:right w:val="none" w:sz="0" w:space="0" w:color="auto"/>
              </w:divBdr>
            </w:div>
            <w:div w:id="1071463070">
              <w:marLeft w:val="0"/>
              <w:marRight w:val="0"/>
              <w:marTop w:val="0"/>
              <w:marBottom w:val="0"/>
              <w:divBdr>
                <w:top w:val="none" w:sz="0" w:space="0" w:color="auto"/>
                <w:left w:val="none" w:sz="0" w:space="0" w:color="auto"/>
                <w:bottom w:val="none" w:sz="0" w:space="0" w:color="auto"/>
                <w:right w:val="none" w:sz="0" w:space="0" w:color="auto"/>
              </w:divBdr>
            </w:div>
            <w:div w:id="1607040307">
              <w:marLeft w:val="0"/>
              <w:marRight w:val="0"/>
              <w:marTop w:val="0"/>
              <w:marBottom w:val="0"/>
              <w:divBdr>
                <w:top w:val="none" w:sz="0" w:space="0" w:color="auto"/>
                <w:left w:val="none" w:sz="0" w:space="0" w:color="auto"/>
                <w:bottom w:val="none" w:sz="0" w:space="0" w:color="auto"/>
                <w:right w:val="none" w:sz="0" w:space="0" w:color="auto"/>
              </w:divBdr>
            </w:div>
            <w:div w:id="1255438343">
              <w:marLeft w:val="0"/>
              <w:marRight w:val="0"/>
              <w:marTop w:val="0"/>
              <w:marBottom w:val="0"/>
              <w:divBdr>
                <w:top w:val="none" w:sz="0" w:space="0" w:color="auto"/>
                <w:left w:val="none" w:sz="0" w:space="0" w:color="auto"/>
                <w:bottom w:val="none" w:sz="0" w:space="0" w:color="auto"/>
                <w:right w:val="none" w:sz="0" w:space="0" w:color="auto"/>
              </w:divBdr>
            </w:div>
            <w:div w:id="1249534244">
              <w:marLeft w:val="0"/>
              <w:marRight w:val="0"/>
              <w:marTop w:val="0"/>
              <w:marBottom w:val="0"/>
              <w:divBdr>
                <w:top w:val="none" w:sz="0" w:space="0" w:color="auto"/>
                <w:left w:val="none" w:sz="0" w:space="0" w:color="auto"/>
                <w:bottom w:val="none" w:sz="0" w:space="0" w:color="auto"/>
                <w:right w:val="none" w:sz="0" w:space="0" w:color="auto"/>
              </w:divBdr>
            </w:div>
            <w:div w:id="939410134">
              <w:marLeft w:val="0"/>
              <w:marRight w:val="0"/>
              <w:marTop w:val="0"/>
              <w:marBottom w:val="0"/>
              <w:divBdr>
                <w:top w:val="none" w:sz="0" w:space="0" w:color="auto"/>
                <w:left w:val="none" w:sz="0" w:space="0" w:color="auto"/>
                <w:bottom w:val="none" w:sz="0" w:space="0" w:color="auto"/>
                <w:right w:val="none" w:sz="0" w:space="0" w:color="auto"/>
              </w:divBdr>
            </w:div>
            <w:div w:id="418452710">
              <w:marLeft w:val="0"/>
              <w:marRight w:val="0"/>
              <w:marTop w:val="0"/>
              <w:marBottom w:val="0"/>
              <w:divBdr>
                <w:top w:val="none" w:sz="0" w:space="0" w:color="auto"/>
                <w:left w:val="none" w:sz="0" w:space="0" w:color="auto"/>
                <w:bottom w:val="none" w:sz="0" w:space="0" w:color="auto"/>
                <w:right w:val="none" w:sz="0" w:space="0" w:color="auto"/>
              </w:divBdr>
            </w:div>
            <w:div w:id="1281952537">
              <w:marLeft w:val="0"/>
              <w:marRight w:val="0"/>
              <w:marTop w:val="0"/>
              <w:marBottom w:val="0"/>
              <w:divBdr>
                <w:top w:val="none" w:sz="0" w:space="0" w:color="auto"/>
                <w:left w:val="none" w:sz="0" w:space="0" w:color="auto"/>
                <w:bottom w:val="none" w:sz="0" w:space="0" w:color="auto"/>
                <w:right w:val="none" w:sz="0" w:space="0" w:color="auto"/>
              </w:divBdr>
            </w:div>
            <w:div w:id="1180200071">
              <w:marLeft w:val="0"/>
              <w:marRight w:val="0"/>
              <w:marTop w:val="0"/>
              <w:marBottom w:val="0"/>
              <w:divBdr>
                <w:top w:val="none" w:sz="0" w:space="0" w:color="auto"/>
                <w:left w:val="none" w:sz="0" w:space="0" w:color="auto"/>
                <w:bottom w:val="none" w:sz="0" w:space="0" w:color="auto"/>
                <w:right w:val="none" w:sz="0" w:space="0" w:color="auto"/>
              </w:divBdr>
            </w:div>
            <w:div w:id="437406290">
              <w:marLeft w:val="0"/>
              <w:marRight w:val="0"/>
              <w:marTop w:val="0"/>
              <w:marBottom w:val="0"/>
              <w:divBdr>
                <w:top w:val="none" w:sz="0" w:space="0" w:color="auto"/>
                <w:left w:val="none" w:sz="0" w:space="0" w:color="auto"/>
                <w:bottom w:val="none" w:sz="0" w:space="0" w:color="auto"/>
                <w:right w:val="none" w:sz="0" w:space="0" w:color="auto"/>
              </w:divBdr>
            </w:div>
            <w:div w:id="13642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283">
      <w:bodyDiv w:val="1"/>
      <w:marLeft w:val="0"/>
      <w:marRight w:val="0"/>
      <w:marTop w:val="0"/>
      <w:marBottom w:val="0"/>
      <w:divBdr>
        <w:top w:val="none" w:sz="0" w:space="0" w:color="auto"/>
        <w:left w:val="none" w:sz="0" w:space="0" w:color="auto"/>
        <w:bottom w:val="none" w:sz="0" w:space="0" w:color="auto"/>
        <w:right w:val="none" w:sz="0" w:space="0" w:color="auto"/>
      </w:divBdr>
    </w:div>
    <w:div w:id="1266495688">
      <w:bodyDiv w:val="1"/>
      <w:marLeft w:val="0"/>
      <w:marRight w:val="0"/>
      <w:marTop w:val="0"/>
      <w:marBottom w:val="0"/>
      <w:divBdr>
        <w:top w:val="none" w:sz="0" w:space="0" w:color="auto"/>
        <w:left w:val="none" w:sz="0" w:space="0" w:color="auto"/>
        <w:bottom w:val="none" w:sz="0" w:space="0" w:color="auto"/>
        <w:right w:val="none" w:sz="0" w:space="0" w:color="auto"/>
      </w:divBdr>
    </w:div>
    <w:div w:id="1637640485">
      <w:bodyDiv w:val="1"/>
      <w:marLeft w:val="0"/>
      <w:marRight w:val="0"/>
      <w:marTop w:val="0"/>
      <w:marBottom w:val="0"/>
      <w:divBdr>
        <w:top w:val="none" w:sz="0" w:space="0" w:color="auto"/>
        <w:left w:val="none" w:sz="0" w:space="0" w:color="auto"/>
        <w:bottom w:val="none" w:sz="0" w:space="0" w:color="auto"/>
        <w:right w:val="none" w:sz="0" w:space="0" w:color="auto"/>
      </w:divBdr>
    </w:div>
    <w:div w:id="18967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hyperlink" Target="http://www.granderegion.net" TargetMode="External"/><Relationship Id="rId22" Type="http://schemas.openxmlformats.org/officeDocument/2006/relationships/image" Target="media/image9.jpeg"/><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chart" Target="charts/chart8.xml"/><Relationship Id="rId31" Type="http://schemas.openxmlformats.org/officeDocument/2006/relationships/image" Target="media/image10.jpg"/><Relationship Id="rId32" Type="http://schemas.openxmlformats.org/officeDocument/2006/relationships/hyperlink" Target="file:///C:\Dokumente%20und%20Einstellungen\JB\Eigene%20Dateien\Dropbox\Mus&#233;e%20de%20l'Energie\Etude%20de%20March&#233;%20Luxembourg%20Science%20Center.docx" TargetMode="Externa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jpg"/><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hyperlink" Target="http://www.mobiliteit.lu" TargetMode="External"/><Relationship Id="rId18" Type="http://schemas.openxmlformats.org/officeDocument/2006/relationships/hyperlink" Target="http://www.luxembourg.lu" TargetMode="External"/><Relationship Id="rId19" Type="http://schemas.openxmlformats.org/officeDocument/2006/relationships/image" Target="media/image7.jpeg"/></Relationships>
</file>

<file path=word/_rels/footnotes.xml.rels><?xml version="1.0" encoding="UTF-8" standalone="yes"?>
<Relationships xmlns="http://schemas.openxmlformats.org/package/2006/relationships"><Relationship Id="rId3" Type="http://schemas.openxmlformats.org/officeDocument/2006/relationships/hyperlink" Target="http://www.panoramio.com" TargetMode="External"/><Relationship Id="rId4" Type="http://schemas.openxmlformats.org/officeDocument/2006/relationships/hyperlink" Target="http://www.qype.com" TargetMode="External"/><Relationship Id="rId5" Type="http://schemas.openxmlformats.org/officeDocument/2006/relationships/hyperlink" Target="http://www.ciao.de" TargetMode="External"/><Relationship Id="rId1" Type="http://schemas.openxmlformats.org/officeDocument/2006/relationships/hyperlink" Target="http://www.zoover.fr" TargetMode="External"/><Relationship Id="rId2" Type="http://schemas.openxmlformats.org/officeDocument/2006/relationships/hyperlink" Target="http://www.trivago.f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kumente%20und%20Einstellungen\JB\Eigene%20Dateien\Dropbox\Mus&#233;e%20de%20l'Energie\Saison%202012%20-%20Provenance%20des%20visiteurs%20Par%20Merveilleu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Feuil2!$A$2</c:f>
              <c:strCache>
                <c:ptCount val="1"/>
                <c:pt idx="0">
                  <c:v>Hôtels, auberges, pension</c:v>
                </c:pt>
              </c:strCache>
            </c:strRef>
          </c:tx>
          <c:spPr>
            <a:solidFill>
              <a:srgbClr val="00B0F0"/>
            </a:solidFill>
            <a:ln>
              <a:noFill/>
            </a:ln>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Feuil2!$B$2:$H$2</c:f>
              <c:numCache>
                <c:formatCode>General</c:formatCode>
                <c:ptCount val="7"/>
                <c:pt idx="0">
                  <c:v>95.0</c:v>
                </c:pt>
                <c:pt idx="1">
                  <c:v>63.0</c:v>
                </c:pt>
                <c:pt idx="2">
                  <c:v>32.0</c:v>
                </c:pt>
                <c:pt idx="3">
                  <c:v>59.0</c:v>
                </c:pt>
                <c:pt idx="4">
                  <c:v>35.0</c:v>
                </c:pt>
                <c:pt idx="5">
                  <c:v>26.0</c:v>
                </c:pt>
                <c:pt idx="6">
                  <c:v>20.0</c:v>
                </c:pt>
              </c:numCache>
            </c:numRef>
          </c:val>
        </c:ser>
        <c:ser>
          <c:idx val="1"/>
          <c:order val="1"/>
          <c:tx>
            <c:strRef>
              <c:f>Feuil2!$A$3</c:f>
              <c:strCache>
                <c:ptCount val="1"/>
                <c:pt idx="0">
                  <c:v>Campings</c:v>
                </c:pt>
              </c:strCache>
            </c:strRef>
          </c:tx>
          <c:spPr>
            <a:solidFill>
              <a:srgbClr val="92D050"/>
            </a:solidFill>
          </c:spPr>
          <c:invertIfNegative val="0"/>
          <c:cat>
            <c:strRef>
              <c:f>Feuil2!$B$1:$H$1</c:f>
              <c:strCache>
                <c:ptCount val="7"/>
                <c:pt idx="0">
                  <c:v>Centre</c:v>
                </c:pt>
                <c:pt idx="1">
                  <c:v>   Ville de Luxembourg</c:v>
                </c:pt>
                <c:pt idx="2">
                  <c:v>   Centre hors Ville de Luxembourg</c:v>
                </c:pt>
                <c:pt idx="3">
                  <c:v>Ardennes</c:v>
                </c:pt>
                <c:pt idx="4">
                  <c:v>Mëllerdall</c:v>
                </c:pt>
                <c:pt idx="5">
                  <c:v>Moselle</c:v>
                </c:pt>
                <c:pt idx="6">
                  <c:v>Sud</c:v>
                </c:pt>
              </c:strCache>
            </c:strRef>
          </c:cat>
          <c:val>
            <c:numRef>
              <c:f>Feuil2!$B$3:$H$3</c:f>
              <c:numCache>
                <c:formatCode>General</c:formatCode>
                <c:ptCount val="7"/>
                <c:pt idx="0">
                  <c:v>10.0</c:v>
                </c:pt>
                <c:pt idx="1">
                  <c:v>1.0</c:v>
                </c:pt>
                <c:pt idx="2">
                  <c:v>9.0</c:v>
                </c:pt>
                <c:pt idx="3">
                  <c:v>45.0</c:v>
                </c:pt>
                <c:pt idx="4">
                  <c:v>33.0</c:v>
                </c:pt>
                <c:pt idx="5">
                  <c:v>4.0</c:v>
                </c:pt>
                <c:pt idx="6">
                  <c:v>1.0</c:v>
                </c:pt>
              </c:numCache>
            </c:numRef>
          </c:val>
        </c:ser>
        <c:dLbls>
          <c:showLegendKey val="0"/>
          <c:showVal val="0"/>
          <c:showCatName val="0"/>
          <c:showSerName val="0"/>
          <c:showPercent val="0"/>
          <c:showBubbleSize val="0"/>
        </c:dLbls>
        <c:gapWidth val="150"/>
        <c:axId val="-2145665032"/>
        <c:axId val="-2145662056"/>
      </c:barChart>
      <c:catAx>
        <c:axId val="-2145665032"/>
        <c:scaling>
          <c:orientation val="minMax"/>
        </c:scaling>
        <c:delete val="0"/>
        <c:axPos val="l"/>
        <c:majorTickMark val="out"/>
        <c:minorTickMark val="none"/>
        <c:tickLblPos val="nextTo"/>
        <c:crossAx val="-2145662056"/>
        <c:crosses val="autoZero"/>
        <c:auto val="1"/>
        <c:lblAlgn val="ctr"/>
        <c:lblOffset val="100"/>
        <c:noMultiLvlLbl val="0"/>
      </c:catAx>
      <c:valAx>
        <c:axId val="-2145662056"/>
        <c:scaling>
          <c:orientation val="minMax"/>
        </c:scaling>
        <c:delete val="0"/>
        <c:axPos val="b"/>
        <c:majorGridlines/>
        <c:numFmt formatCode="General" sourceLinked="1"/>
        <c:majorTickMark val="out"/>
        <c:minorTickMark val="none"/>
        <c:tickLblPos val="nextTo"/>
        <c:crossAx val="-2145665032"/>
        <c:crosses val="autoZero"/>
        <c:crossBetween val="between"/>
      </c:valAx>
    </c:plotArea>
    <c:legend>
      <c:legendPos val="r"/>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Feuil3!$B$2</c:f>
              <c:strCache>
                <c:ptCount val="1"/>
                <c:pt idx="0">
                  <c:v>Arrivées</c:v>
                </c:pt>
              </c:strCache>
            </c:strRef>
          </c:tx>
          <c:spPr>
            <a:solidFill>
              <a:srgbClr val="00B0F0"/>
            </a:solidFill>
          </c:spPr>
          <c:invertIfNegative val="0"/>
          <c:cat>
            <c:strRef>
              <c:f>Feuil3!$A$3:$A$8</c:f>
              <c:strCache>
                <c:ptCount val="6"/>
                <c:pt idx="0">
                  <c:v>Centre (hors ville)</c:v>
                </c:pt>
                <c:pt idx="1">
                  <c:v>Ville de Luxembourg</c:v>
                </c:pt>
                <c:pt idx="2">
                  <c:v>Ardennes</c:v>
                </c:pt>
                <c:pt idx="3">
                  <c:v>Mëllerdall</c:v>
                </c:pt>
                <c:pt idx="4">
                  <c:v>Moselle</c:v>
                </c:pt>
                <c:pt idx="5">
                  <c:v>Terres Rouges</c:v>
                </c:pt>
              </c:strCache>
            </c:strRef>
          </c:cat>
          <c:val>
            <c:numRef>
              <c:f>Feuil3!$B$3:$B$8</c:f>
              <c:numCache>
                <c:formatCode>General</c:formatCode>
                <c:ptCount val="6"/>
                <c:pt idx="0">
                  <c:v>126000.0</c:v>
                </c:pt>
                <c:pt idx="1">
                  <c:v>426000.0</c:v>
                </c:pt>
                <c:pt idx="2">
                  <c:v>61000.0</c:v>
                </c:pt>
                <c:pt idx="3">
                  <c:v>17000.0</c:v>
                </c:pt>
                <c:pt idx="4">
                  <c:v>49000.0</c:v>
                </c:pt>
                <c:pt idx="5">
                  <c:v>106000.0</c:v>
                </c:pt>
              </c:numCache>
            </c:numRef>
          </c:val>
        </c:ser>
        <c:dLbls>
          <c:showLegendKey val="0"/>
          <c:showVal val="0"/>
          <c:showCatName val="0"/>
          <c:showSerName val="0"/>
          <c:showPercent val="0"/>
          <c:showBubbleSize val="0"/>
        </c:dLbls>
        <c:gapWidth val="150"/>
        <c:shape val="box"/>
        <c:axId val="-2147411816"/>
        <c:axId val="-2147414840"/>
        <c:axId val="0"/>
      </c:bar3DChart>
      <c:catAx>
        <c:axId val="-2147411816"/>
        <c:scaling>
          <c:orientation val="minMax"/>
        </c:scaling>
        <c:delete val="0"/>
        <c:axPos val="b"/>
        <c:majorTickMark val="out"/>
        <c:minorTickMark val="none"/>
        <c:tickLblPos val="nextTo"/>
        <c:crossAx val="-2147414840"/>
        <c:crosses val="autoZero"/>
        <c:auto val="1"/>
        <c:lblAlgn val="ctr"/>
        <c:lblOffset val="100"/>
        <c:noMultiLvlLbl val="0"/>
      </c:catAx>
      <c:valAx>
        <c:axId val="-2147414840"/>
        <c:scaling>
          <c:orientation val="minMax"/>
        </c:scaling>
        <c:delete val="0"/>
        <c:axPos val="l"/>
        <c:majorGridlines/>
        <c:numFmt formatCode="General" sourceLinked="1"/>
        <c:majorTickMark val="out"/>
        <c:minorTickMark val="none"/>
        <c:tickLblPos val="nextTo"/>
        <c:crossAx val="-214741181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Feuil4!$B$2</c:f>
              <c:strCache>
                <c:ptCount val="1"/>
                <c:pt idx="0">
                  <c:v>Nuitées</c:v>
                </c:pt>
              </c:strCache>
            </c:strRef>
          </c:tx>
          <c:spPr>
            <a:solidFill>
              <a:srgbClr val="92D050"/>
            </a:solidFill>
          </c:spPr>
          <c:invertIfNegative val="0"/>
          <c:cat>
            <c:strRef>
              <c:f>Feuil4!$A$3:$A$8</c:f>
              <c:strCache>
                <c:ptCount val="6"/>
                <c:pt idx="0">
                  <c:v>Centre (hors ville)</c:v>
                </c:pt>
                <c:pt idx="1">
                  <c:v>Ville de Luxembourg</c:v>
                </c:pt>
                <c:pt idx="2">
                  <c:v>Ardennes</c:v>
                </c:pt>
                <c:pt idx="3">
                  <c:v>Mëllerdall</c:v>
                </c:pt>
                <c:pt idx="4">
                  <c:v>Moselle</c:v>
                </c:pt>
                <c:pt idx="5">
                  <c:v>Terres Rouges</c:v>
                </c:pt>
              </c:strCache>
            </c:strRef>
          </c:cat>
          <c:val>
            <c:numRef>
              <c:f>Feuil4!$B$3:$B$8</c:f>
              <c:numCache>
                <c:formatCode>General</c:formatCode>
                <c:ptCount val="6"/>
                <c:pt idx="0">
                  <c:v>234000.0</c:v>
                </c:pt>
                <c:pt idx="1">
                  <c:v>811000.0</c:v>
                </c:pt>
                <c:pt idx="2">
                  <c:v>125000.0</c:v>
                </c:pt>
                <c:pt idx="3">
                  <c:v>43000.0</c:v>
                </c:pt>
                <c:pt idx="4">
                  <c:v>113000.0</c:v>
                </c:pt>
                <c:pt idx="5">
                  <c:v>165000.0</c:v>
                </c:pt>
              </c:numCache>
            </c:numRef>
          </c:val>
        </c:ser>
        <c:dLbls>
          <c:showLegendKey val="0"/>
          <c:showVal val="0"/>
          <c:showCatName val="0"/>
          <c:showSerName val="0"/>
          <c:showPercent val="0"/>
          <c:showBubbleSize val="0"/>
        </c:dLbls>
        <c:gapWidth val="150"/>
        <c:shape val="box"/>
        <c:axId val="-2147436872"/>
        <c:axId val="-2147439896"/>
        <c:axId val="0"/>
      </c:bar3DChart>
      <c:catAx>
        <c:axId val="-2147436872"/>
        <c:scaling>
          <c:orientation val="minMax"/>
        </c:scaling>
        <c:delete val="0"/>
        <c:axPos val="b"/>
        <c:majorTickMark val="out"/>
        <c:minorTickMark val="none"/>
        <c:tickLblPos val="nextTo"/>
        <c:crossAx val="-2147439896"/>
        <c:crosses val="autoZero"/>
        <c:auto val="1"/>
        <c:lblAlgn val="ctr"/>
        <c:lblOffset val="100"/>
        <c:noMultiLvlLbl val="0"/>
      </c:catAx>
      <c:valAx>
        <c:axId val="-2147439896"/>
        <c:scaling>
          <c:orientation val="minMax"/>
        </c:scaling>
        <c:delete val="0"/>
        <c:axPos val="l"/>
        <c:majorGridlines/>
        <c:numFmt formatCode="General" sourceLinked="1"/>
        <c:majorTickMark val="out"/>
        <c:minorTickMark val="none"/>
        <c:tickLblPos val="nextTo"/>
        <c:crossAx val="-214743687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Feuil6!$B$2</c:f>
              <c:strCache>
                <c:ptCount val="1"/>
                <c:pt idx="0">
                  <c:v>Durée moyenne du séjour</c:v>
                </c:pt>
              </c:strCache>
            </c:strRef>
          </c:tx>
          <c:spPr>
            <a:solidFill>
              <a:srgbClr val="FFC000"/>
            </a:solidFill>
          </c:spPr>
          <c:invertIfNegative val="0"/>
          <c:cat>
            <c:strRef>
              <c:f>Feuil6!$A$3:$A$8</c:f>
              <c:strCache>
                <c:ptCount val="6"/>
                <c:pt idx="0">
                  <c:v>Centre (hors ville)</c:v>
                </c:pt>
                <c:pt idx="1">
                  <c:v>Ville de Luxembourg</c:v>
                </c:pt>
                <c:pt idx="2">
                  <c:v>Ardennes</c:v>
                </c:pt>
                <c:pt idx="3">
                  <c:v>Mëllerdall</c:v>
                </c:pt>
                <c:pt idx="4">
                  <c:v>Moselle</c:v>
                </c:pt>
                <c:pt idx="5">
                  <c:v>Terres Rouges</c:v>
                </c:pt>
              </c:strCache>
            </c:strRef>
          </c:cat>
          <c:val>
            <c:numRef>
              <c:f>Feuil6!$B$3:$B$8</c:f>
              <c:numCache>
                <c:formatCode>General</c:formatCode>
                <c:ptCount val="6"/>
                <c:pt idx="0">
                  <c:v>1.9</c:v>
                </c:pt>
                <c:pt idx="1">
                  <c:v>1.9</c:v>
                </c:pt>
                <c:pt idx="2">
                  <c:v>2.1</c:v>
                </c:pt>
                <c:pt idx="3">
                  <c:v>2.5</c:v>
                </c:pt>
                <c:pt idx="4">
                  <c:v>2.3</c:v>
                </c:pt>
                <c:pt idx="5">
                  <c:v>1.6</c:v>
                </c:pt>
              </c:numCache>
            </c:numRef>
          </c:val>
        </c:ser>
        <c:dLbls>
          <c:showLegendKey val="0"/>
          <c:showVal val="0"/>
          <c:showCatName val="0"/>
          <c:showSerName val="0"/>
          <c:showPercent val="0"/>
          <c:showBubbleSize val="0"/>
        </c:dLbls>
        <c:gapWidth val="150"/>
        <c:shape val="box"/>
        <c:axId val="-2147462856"/>
        <c:axId val="-2147465880"/>
        <c:axId val="0"/>
      </c:bar3DChart>
      <c:catAx>
        <c:axId val="-2147462856"/>
        <c:scaling>
          <c:orientation val="minMax"/>
        </c:scaling>
        <c:delete val="0"/>
        <c:axPos val="b"/>
        <c:majorTickMark val="out"/>
        <c:minorTickMark val="none"/>
        <c:tickLblPos val="nextTo"/>
        <c:crossAx val="-2147465880"/>
        <c:crosses val="autoZero"/>
        <c:auto val="1"/>
        <c:lblAlgn val="ctr"/>
        <c:lblOffset val="100"/>
        <c:noMultiLvlLbl val="0"/>
      </c:catAx>
      <c:valAx>
        <c:axId val="-2147465880"/>
        <c:scaling>
          <c:orientation val="minMax"/>
        </c:scaling>
        <c:delete val="0"/>
        <c:axPos val="l"/>
        <c:majorGridlines/>
        <c:numFmt formatCode="General" sourceLinked="1"/>
        <c:majorTickMark val="out"/>
        <c:minorTickMark val="none"/>
        <c:tickLblPos val="nextTo"/>
        <c:crossAx val="-214746285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Feuil1!$B$2</c:f>
              <c:strCache>
                <c:ptCount val="1"/>
                <c:pt idx="0">
                  <c:v>Arrivées </c:v>
                </c:pt>
              </c:strCache>
            </c:strRef>
          </c:tx>
          <c:invertIfNegative val="0"/>
          <c:cat>
            <c:strRef>
              <c:f>Feuil1!$A$3:$A$6</c:f>
              <c:strCache>
                <c:ptCount val="4"/>
                <c:pt idx="0">
                  <c:v>Lorraine</c:v>
                </c:pt>
                <c:pt idx="1">
                  <c:v>Rhénanie-Palatinat</c:v>
                </c:pt>
                <c:pt idx="2">
                  <c:v>Sarre</c:v>
                </c:pt>
                <c:pt idx="3">
                  <c:v>Wallonie</c:v>
                </c:pt>
              </c:strCache>
            </c:strRef>
          </c:cat>
          <c:val>
            <c:numRef>
              <c:f>Feuil1!$B$3:$B$6</c:f>
              <c:numCache>
                <c:formatCode>General</c:formatCode>
                <c:ptCount val="4"/>
                <c:pt idx="0">
                  <c:v>2.0E6</c:v>
                </c:pt>
                <c:pt idx="1">
                  <c:v>7.8E6</c:v>
                </c:pt>
                <c:pt idx="2">
                  <c:v>800000.0</c:v>
                </c:pt>
                <c:pt idx="3">
                  <c:v>1.7E6</c:v>
                </c:pt>
              </c:numCache>
            </c:numRef>
          </c:val>
        </c:ser>
        <c:ser>
          <c:idx val="1"/>
          <c:order val="1"/>
          <c:tx>
            <c:strRef>
              <c:f>Feuil1!$C$2</c:f>
              <c:strCache>
                <c:ptCount val="1"/>
                <c:pt idx="0">
                  <c:v>Nuitées</c:v>
                </c:pt>
              </c:strCache>
            </c:strRef>
          </c:tx>
          <c:spPr>
            <a:solidFill>
              <a:srgbClr val="92D050"/>
            </a:solidFill>
          </c:spPr>
          <c:invertIfNegative val="0"/>
          <c:cat>
            <c:strRef>
              <c:f>Feuil1!$A$3:$A$6</c:f>
              <c:strCache>
                <c:ptCount val="4"/>
                <c:pt idx="0">
                  <c:v>Lorraine</c:v>
                </c:pt>
                <c:pt idx="1">
                  <c:v>Rhénanie-Palatinat</c:v>
                </c:pt>
                <c:pt idx="2">
                  <c:v>Sarre</c:v>
                </c:pt>
                <c:pt idx="3">
                  <c:v>Wallonie</c:v>
                </c:pt>
              </c:strCache>
            </c:strRef>
          </c:cat>
          <c:val>
            <c:numRef>
              <c:f>Feuil1!$C$3:$C$6</c:f>
              <c:numCache>
                <c:formatCode>General</c:formatCode>
                <c:ptCount val="4"/>
                <c:pt idx="0">
                  <c:v>3.8E6</c:v>
                </c:pt>
                <c:pt idx="1">
                  <c:v>1.9E7</c:v>
                </c:pt>
                <c:pt idx="2">
                  <c:v>2.3E6</c:v>
                </c:pt>
                <c:pt idx="3">
                  <c:v>6.7E6</c:v>
                </c:pt>
              </c:numCache>
            </c:numRef>
          </c:val>
        </c:ser>
        <c:dLbls>
          <c:showLegendKey val="0"/>
          <c:showVal val="0"/>
          <c:showCatName val="0"/>
          <c:showSerName val="0"/>
          <c:showPercent val="0"/>
          <c:showBubbleSize val="0"/>
        </c:dLbls>
        <c:gapWidth val="150"/>
        <c:shape val="box"/>
        <c:axId val="-2143978376"/>
        <c:axId val="-2143975400"/>
        <c:axId val="0"/>
      </c:bar3DChart>
      <c:catAx>
        <c:axId val="-2143978376"/>
        <c:scaling>
          <c:orientation val="minMax"/>
        </c:scaling>
        <c:delete val="0"/>
        <c:axPos val="b"/>
        <c:majorTickMark val="out"/>
        <c:minorTickMark val="none"/>
        <c:tickLblPos val="nextTo"/>
        <c:crossAx val="-2143975400"/>
        <c:crosses val="autoZero"/>
        <c:auto val="1"/>
        <c:lblAlgn val="ctr"/>
        <c:lblOffset val="100"/>
        <c:noMultiLvlLbl val="0"/>
      </c:catAx>
      <c:valAx>
        <c:axId val="-2143975400"/>
        <c:scaling>
          <c:orientation val="minMax"/>
        </c:scaling>
        <c:delete val="0"/>
        <c:axPos val="l"/>
        <c:majorGridlines/>
        <c:numFmt formatCode="General" sourceLinked="1"/>
        <c:majorTickMark val="out"/>
        <c:minorTickMark val="none"/>
        <c:tickLblPos val="nextTo"/>
        <c:crossAx val="-2143978376"/>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Feuil2!$B$3</c:f>
              <c:strCache>
                <c:ptCount val="1"/>
                <c:pt idx="0">
                  <c:v>Capacité d'accueil</c:v>
                </c:pt>
              </c:strCache>
            </c:strRef>
          </c:tx>
          <c:spPr>
            <a:solidFill>
              <a:srgbClr val="FFC000"/>
            </a:solidFill>
          </c:spPr>
          <c:invertIfNegative val="0"/>
          <c:cat>
            <c:strRef>
              <c:f>Feuil2!$A$4:$A$7</c:f>
              <c:strCache>
                <c:ptCount val="4"/>
                <c:pt idx="0">
                  <c:v>Lorraine</c:v>
                </c:pt>
                <c:pt idx="1">
                  <c:v>Rhénanie-Palatinat</c:v>
                </c:pt>
                <c:pt idx="2">
                  <c:v>Sarre</c:v>
                </c:pt>
                <c:pt idx="3">
                  <c:v>Wallonie</c:v>
                </c:pt>
              </c:strCache>
            </c:strRef>
          </c:cat>
          <c:val>
            <c:numRef>
              <c:f>Feuil2!$B$4:$B$7</c:f>
              <c:numCache>
                <c:formatCode>General</c:formatCode>
                <c:ptCount val="4"/>
                <c:pt idx="0">
                  <c:v>27000.0</c:v>
                </c:pt>
                <c:pt idx="1">
                  <c:v>150000.0</c:v>
                </c:pt>
                <c:pt idx="2">
                  <c:v>14000.0</c:v>
                </c:pt>
                <c:pt idx="3">
                  <c:v>100000.0</c:v>
                </c:pt>
              </c:numCache>
            </c:numRef>
          </c:val>
        </c:ser>
        <c:dLbls>
          <c:showLegendKey val="0"/>
          <c:showVal val="0"/>
          <c:showCatName val="0"/>
          <c:showSerName val="0"/>
          <c:showPercent val="0"/>
          <c:showBubbleSize val="0"/>
        </c:dLbls>
        <c:gapWidth val="150"/>
        <c:shape val="box"/>
        <c:axId val="-2143954600"/>
        <c:axId val="-2143951624"/>
        <c:axId val="0"/>
      </c:bar3DChart>
      <c:catAx>
        <c:axId val="-2143954600"/>
        <c:scaling>
          <c:orientation val="minMax"/>
        </c:scaling>
        <c:delete val="0"/>
        <c:axPos val="b"/>
        <c:majorTickMark val="out"/>
        <c:minorTickMark val="none"/>
        <c:tickLblPos val="nextTo"/>
        <c:crossAx val="-2143951624"/>
        <c:crosses val="autoZero"/>
        <c:auto val="1"/>
        <c:lblAlgn val="ctr"/>
        <c:lblOffset val="100"/>
        <c:noMultiLvlLbl val="0"/>
      </c:catAx>
      <c:valAx>
        <c:axId val="-2143951624"/>
        <c:scaling>
          <c:orientation val="minMax"/>
        </c:scaling>
        <c:delete val="0"/>
        <c:axPos val="l"/>
        <c:majorGridlines/>
        <c:numFmt formatCode="General" sourceLinked="1"/>
        <c:majorTickMark val="out"/>
        <c:minorTickMark val="none"/>
        <c:tickLblPos val="nextTo"/>
        <c:crossAx val="-214395460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Feuil5!$B$2</c:f>
              <c:strCache>
                <c:ptCount val="1"/>
                <c:pt idx="0">
                  <c:v>Région des Terres Rouges </c:v>
                </c:pt>
              </c:strCache>
            </c:strRef>
          </c:tx>
          <c:spPr>
            <a:solidFill>
              <a:srgbClr val="FF0000"/>
            </a:solidFill>
          </c:spPr>
          <c:invertIfNegative val="0"/>
          <c:cat>
            <c:strRef>
              <c:f>Feuil5!$A$3:$A$4</c:f>
              <c:strCache>
                <c:ptCount val="2"/>
                <c:pt idx="0">
                  <c:v>Arrivées </c:v>
                </c:pt>
                <c:pt idx="1">
                  <c:v>Nuitées</c:v>
                </c:pt>
              </c:strCache>
            </c:strRef>
          </c:cat>
          <c:val>
            <c:numRef>
              <c:f>Feuil5!$B$3:$B$4</c:f>
              <c:numCache>
                <c:formatCode>General</c:formatCode>
                <c:ptCount val="2"/>
                <c:pt idx="0">
                  <c:v>132000.0</c:v>
                </c:pt>
                <c:pt idx="1">
                  <c:v>165000.0</c:v>
                </c:pt>
              </c:numCache>
            </c:numRef>
          </c:val>
        </c:ser>
        <c:dLbls>
          <c:showLegendKey val="0"/>
          <c:showVal val="0"/>
          <c:showCatName val="0"/>
          <c:showSerName val="0"/>
          <c:showPercent val="0"/>
          <c:showBubbleSize val="0"/>
        </c:dLbls>
        <c:gapWidth val="150"/>
        <c:shape val="box"/>
        <c:axId val="-2143930408"/>
        <c:axId val="-2143927432"/>
        <c:axId val="0"/>
      </c:bar3DChart>
      <c:catAx>
        <c:axId val="-2143930408"/>
        <c:scaling>
          <c:orientation val="minMax"/>
        </c:scaling>
        <c:delete val="0"/>
        <c:axPos val="b"/>
        <c:majorTickMark val="out"/>
        <c:minorTickMark val="none"/>
        <c:tickLblPos val="nextTo"/>
        <c:crossAx val="-2143927432"/>
        <c:crosses val="autoZero"/>
        <c:auto val="1"/>
        <c:lblAlgn val="ctr"/>
        <c:lblOffset val="100"/>
        <c:noMultiLvlLbl val="0"/>
      </c:catAx>
      <c:valAx>
        <c:axId val="-2143927432"/>
        <c:scaling>
          <c:orientation val="minMax"/>
        </c:scaling>
        <c:delete val="0"/>
        <c:axPos val="l"/>
        <c:majorGridlines/>
        <c:numFmt formatCode="General" sourceLinked="1"/>
        <c:majorTickMark val="out"/>
        <c:minorTickMark val="none"/>
        <c:tickLblPos val="nextTo"/>
        <c:crossAx val="-214393040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dPt>
            <c:idx val="0"/>
            <c:bubble3D val="0"/>
            <c:spPr>
              <a:solidFill>
                <a:srgbClr val="00B0F0"/>
              </a:solidFill>
            </c:spPr>
          </c:dPt>
          <c:dPt>
            <c:idx val="1"/>
            <c:bubble3D val="0"/>
            <c:spPr>
              <a:solidFill>
                <a:srgbClr val="92D050"/>
              </a:solidFill>
            </c:spPr>
          </c:dPt>
          <c:dPt>
            <c:idx val="2"/>
            <c:bubble3D val="0"/>
            <c:spPr>
              <a:solidFill>
                <a:srgbClr val="FFFF00"/>
              </a:solidFill>
            </c:spPr>
          </c:dPt>
          <c:dPt>
            <c:idx val="3"/>
            <c:bubble3D val="0"/>
            <c:spPr>
              <a:solidFill>
                <a:srgbClr val="FFC000"/>
              </a:solidFill>
            </c:spPr>
          </c:dPt>
          <c:dPt>
            <c:idx val="4"/>
            <c:bubble3D val="0"/>
            <c:spPr>
              <a:solidFill>
                <a:schemeClr val="tx1"/>
              </a:solidFill>
            </c:spPr>
          </c:dPt>
          <c:dPt>
            <c:idx val="5"/>
            <c:bubble3D val="0"/>
            <c:spPr>
              <a:solidFill>
                <a:schemeClr val="accent4">
                  <a:lumMod val="40000"/>
                  <a:lumOff val="60000"/>
                </a:schemeClr>
              </a:solidFill>
            </c:spPr>
          </c:dPt>
          <c:dPt>
            <c:idx val="6"/>
            <c:bubble3D val="0"/>
            <c:spPr>
              <a:solidFill>
                <a:srgbClr val="FF0000"/>
              </a:solidFill>
            </c:spPr>
          </c:dPt>
          <c:cat>
            <c:strRef>
              <c:f>Caisses!$E$1:$K$1</c:f>
              <c:strCache>
                <c:ptCount val="7"/>
                <c:pt idx="0">
                  <c:v>DE</c:v>
                </c:pt>
                <c:pt idx="1">
                  <c:v>FR</c:v>
                </c:pt>
                <c:pt idx="2">
                  <c:v>LU</c:v>
                </c:pt>
                <c:pt idx="3">
                  <c:v>BE</c:v>
                </c:pt>
                <c:pt idx="4">
                  <c:v>GB</c:v>
                </c:pt>
                <c:pt idx="5">
                  <c:v>NL</c:v>
                </c:pt>
                <c:pt idx="6">
                  <c:v>Autres</c:v>
                </c:pt>
              </c:strCache>
            </c:strRef>
          </c:cat>
          <c:val>
            <c:numRef>
              <c:f>Caisses!$E$92:$K$92</c:f>
              <c:numCache>
                <c:formatCode>General</c:formatCode>
                <c:ptCount val="7"/>
                <c:pt idx="0">
                  <c:v>21000.0</c:v>
                </c:pt>
                <c:pt idx="1">
                  <c:v>19782.0</c:v>
                </c:pt>
                <c:pt idx="2">
                  <c:v>24500.0</c:v>
                </c:pt>
                <c:pt idx="3">
                  <c:v>6293.0</c:v>
                </c:pt>
                <c:pt idx="4">
                  <c:v>294.0</c:v>
                </c:pt>
                <c:pt idx="5">
                  <c:v>2161.0</c:v>
                </c:pt>
                <c:pt idx="6">
                  <c:v>368.0</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Per00</b:Tag>
    <b:SourceType>JournalArticle</b:SourceType>
    <b:Guid>{B72AAFE5-C18D-488A-A91E-766D7991278A}</b:Guid>
    <b:Title>Science centers are thriving and going strong!</b:Title>
    <b:Year>2000</b:Year>
    <b:Author>
      <b:Author>
        <b:NameList>
          <b:Person>
            <b:Last>Persson</b:Last>
            <b:First>Per-Edvin</b:First>
          </b:Person>
        </b:NameList>
      </b:Author>
    </b:Author>
    <b:JournalName>Public Understanding of Science October</b:JournalName>
    <b:Pages> 449-460</b:Pages>
    <b:RefOrder>1</b:RefOrder>
  </b:Source>
  <b:Source>
    <b:Tag>All44</b:Tag>
    <b:SourceType>JournalArticle</b:SourceType>
    <b:Guid>{A6000FC0-44DD-41E4-AF21-F462E314DED3}</b:Guid>
    <b:Author>
      <b:Author>
        <b:NameList>
          <b:Person>
            <b:Last>Allen</b:Last>
            <b:First>Sue</b:First>
          </b:Person>
        </b:NameList>
      </b:Author>
    </b:Author>
    <b:Title>Designs for learning: Studying Science Museum exhibits that do more than entertain</b:Title>
    <b:JournalName>Wiley Periodicals</b:JournalName>
    <b:Year>2004</b:Year>
    <b:Pages>D01 10.1002</b:Pages>
    <b:RefOrder>3</b:RefOrder>
  </b:Source>
  <b:Source>
    <b:Tag>Sem90</b:Tag>
    <b:SourceType>JournalArticle</b:SourceType>
    <b:Guid>{BC4CC2D3-512A-4476-87DF-86611A7AE05B}</b:Guid>
    <b:Author>
      <b:Author>
        <b:NameList>
          <b:Person>
            <b:Last>Robert</b:Last>
            <b:First>Semper</b:First>
          </b:Person>
        </b:NameList>
      </b:Author>
    </b:Author>
    <b:Title>Science Museums as Environments for learning</b:Title>
    <b:JournalName>Physics Today</b:JournalName>
    <b:Year>1990</b:Year>
    <b:Pages>vol. 43, no. 11, p.50-56</b:Pages>
    <b:RefOrder>2</b:RefOrder>
  </b:Source>
  <b:Source>
    <b:Tag>Cri02</b:Tag>
    <b:SourceType>Book</b:SourceType>
    <b:Guid>{C09AEDFA-BD6D-4B8C-9DE1-663E5FA5237B}</b:Guid>
    <b:Title>La relation client : fidélité, fidélisation, produits fidélisants</b:Title>
    <b:Year>2002</b:Year>
    <b:Author>
      <b:Author>
        <b:NameList>
          <b:Person>
            <b:Last>Crié</b:Last>
            <b:First>Didier</b:First>
          </b:Person>
        </b:NameList>
      </b:Author>
    </b:Author>
    <b:City>Paris</b:City>
    <b:Publisher>éditions Vuibert</b:Publisher>
    <b:RefOrder>16</b:RefOrder>
  </b:Source>
  <b:Source>
    <b:Tag>Luc04</b:Tag>
    <b:SourceType>Book</b:SourceType>
    <b:Guid>{EFD0117B-3B84-4319-B6F7-E93B0D5D0D83}</b:Guid>
    <b:Author>
      <b:Author>
        <b:NameList>
          <b:Person>
            <b:Last>Vodoz</b:Last>
            <b:First>Luc</b:First>
          </b:Person>
          <b:Person>
            <b:Last>Jemelin</b:Last>
            <b:First>Christophe</b:First>
          </b:Person>
        </b:NameList>
      </b:Author>
    </b:Author>
    <b:Title>Les territoires de la mobilité: l'aire du temps</b:Title>
    <b:Year>2004</b:Year>
    <b:City>Lausanne</b:City>
    <b:Publisher>Presses polytechniques et universitaires romandes</b:Publisher>
    <b:RefOrder>18</b:RefOrder>
  </b:Source>
  <b:Source>
    <b:Tag>Pet10</b:Tag>
    <b:SourceType>Book</b:SourceType>
    <b:Guid>{A2AE56B8-C630-4BC8-9FF2-CAEC7ECB51E2}</b:Guid>
    <b:Title>Marketing du Tourisme</b:Title>
    <b:Year>2010</b:Year>
    <b:Publisher>Dunod</b:Publisher>
    <b:City>Paris</b:City>
    <b:Author>
      <b:Author>
        <b:NameList>
          <b:Person>
            <b:Last>Petr</b:Last>
            <b:First>Christine</b:First>
          </b:Person>
        </b:NameList>
      </b:Author>
    </b:Author>
    <b:RefOrder>17</b:RefOrder>
  </b:Source>
  <b:Source>
    <b:Tag>Tob92</b:Tag>
    <b:SourceType>ArticleInAPeriodical</b:SourceType>
    <b:Guid>{A3AA3069-45F4-49AE-9C91-E71B17E0EE24}</b:Guid>
    <b:Title>De l'approche marketing dans les musées</b:Title>
    <b:Year>1992</b:Year>
    <b:Author>
      <b:Author>
        <b:NameList>
          <b:Person>
            <b:Last>Tobelem</b:Last>
            <b:First>Jean-Michel</b:First>
          </b:Person>
        </b:NameList>
      </b:Author>
    </b:Author>
    <b:PeriodicalTitle>Publics et Musées</b:PeriodicalTitle>
    <b:Pages>49-70</b:Pages>
    <b:RefOrder>14</b:RefOrder>
  </b:Source>
  <b:Source>
    <b:Tag>Fal05</b:Tag>
    <b:SourceType>ArticleInAPeriodical</b:SourceType>
    <b:Guid>{DA1EC28B-9158-4221-BC03-69CFA37EED4F}</b:Guid>
    <b:Author>
      <b:Author>
        <b:NameList>
          <b:Person>
            <b:Last>Falk</b:Last>
            <b:First>John</b:First>
          </b:Person>
          <b:Person>
            <b:Last>Stroksdieck</b:Last>
            <b:First>Martin</b:First>
          </b:Person>
        </b:NameList>
      </b:Author>
    </b:Author>
    <b:Title>Using the contextual model of learning to understand visitor learning from a science center exhibition</b:Title>
    <b:PeriodicalTitle>Science Education</b:PeriodicalTitle>
    <b:Year>2005</b:Year>
    <b:Month>September</b:Month>
    <b:Pages>744–778</b:Pages>
    <b:RefOrder>4</b:RefOrder>
  </b:Source>
  <b:Source>
    <b:Tag>Leh04</b:Tag>
    <b:SourceType>Book</b:SourceType>
    <b:Guid>{E8AD7351-C5B1-46CA-B234-6C5351C7B793}</b:Guid>
    <b:Title>L'encyclopédie du marketing</b:Title>
    <b:Year>2004</b:Year>
    <b:Author>
      <b:Author>
        <b:NameList>
          <b:Person>
            <b:Last>Lehu</b:Last>
            <b:First>Jean-Marc</b:First>
          </b:Person>
        </b:NameList>
      </b:Author>
    </b:Author>
    <b:City>Paris</b:City>
    <b:Publisher>Editions d'Organisation</b:Publisher>
    <b:RefOrder>13</b:RefOrder>
  </b:Source>
  <b:Source>
    <b:Tag>Bro95</b:Tag>
    <b:SourceType>JournalArticle</b:SourceType>
    <b:Guid>{ACDD2153-39B4-434E-A356-4A0F6B214004}</b:Guid>
    <b:Title>Marketing the Most of Familiy Visits: Some Observations of Parents with Children in a Museum</b:Title>
    <b:Year>1995</b:Year>
    <b:Author>
      <b:Author>
        <b:NameList>
          <b:Person>
            <b:Last>Brown</b:Last>
            <b:First>C</b:First>
          </b:Person>
        </b:NameList>
      </b:Author>
    </b:Author>
    <b:JournalName>Museum Management and Curatorship</b:JournalName>
    <b:Pages>65-71</b:Pages>
    <b:RefOrder>5</b:RefOrder>
  </b:Source>
  <b:Source>
    <b:Tag>Blu0a</b:Tag>
    <b:SourceType>JournalArticle</b:SourceType>
    <b:Guid>{1C97CF62-4A4D-4096-B834-38391F92FF72}</b:Guid>
    <b:Author>
      <b:Author>
        <b:NameList>
          <b:Person>
            <b:Last>Blud</b:Last>
            <b:First>M</b:First>
          </b:Person>
        </b:NameList>
      </b:Author>
    </b:Author>
    <b:Title>Social Interaction and Learning Among Family Groups Visiting a Museum</b:Title>
    <b:JournalName>Museum Management and Curatorship</b:JournalName>
    <b:Year>1990 a</b:Year>
    <b:Pages>43-51</b:Pages>
    <b:RefOrder>6</b:RefOrder>
  </b:Source>
  <b:Source>
    <b:Tag>Blu0b</b:Tag>
    <b:SourceType>JournalArticle</b:SourceType>
    <b:Guid>{301AE04A-D30A-42E5-886A-42F957A30251}</b:Guid>
    <b:Author>
      <b:Author>
        <b:NameList>
          <b:Person>
            <b:Last>Blud</b:Last>
            <b:First>M</b:First>
          </b:Person>
        </b:NameList>
      </b:Author>
    </b:Author>
    <b:Title>Sons ans Daugthers, Observations on the Way Families Interact During a Museum Visit</b:Title>
    <b:JournalName>Museum Management and Curatorship</b:JournalName>
    <b:Year>1990 b</b:Year>
    <b:Pages>257-264</b:Pages>
    <b:RefOrder>7</b:RefOrder>
  </b:Source>
  <b:Source>
    <b:Tag>Kro91</b:Tag>
    <b:SourceType>JournalArticle</b:SourceType>
    <b:Guid>{990AE349-93B0-47E4-8C6A-3FC8416B2977}</b:Guid>
    <b:Author>
      <b:Author>
        <b:NameList>
          <b:Person>
            <b:Last>Kropf</b:Last>
            <b:First>M</b:First>
          </b:Person>
        </b:NameList>
      </b:Author>
    </b:Author>
    <b:Title>The Use of a Computer-Based Museum Exhibit: A Study of Family Discussions and Interactions</b:Title>
    <b:JournalName>PhD Dissertation New York University</b:JournalName>
    <b:Year>1991</b:Year>
    <b:RefOrder>8</b:RefOrder>
  </b:Source>
  <b:Source>
    <b:Tag>Cro00</b:Tag>
    <b:SourceType>JournalArticle</b:SourceType>
    <b:Guid>{BB6F0D5A-E1E8-4C92-AB2F-F42A0615BE68}</b:Guid>
    <b:Author>
      <b:Author>
        <b:NameList>
          <b:Person>
            <b:Last>Crowley</b:Last>
            <b:First>K</b:First>
          </b:Person>
          <b:Person>
            <b:Last>Callanan</b:Last>
            <b:First>M</b:First>
          </b:Person>
          <b:Person>
            <b:Last>Tenenbaum</b:Last>
            <b:First>H</b:First>
          </b:Person>
          <b:Person>
            <b:Last>Allen</b:Last>
            <b:First>E</b:First>
          </b:Person>
        </b:NameList>
      </b:Author>
    </b:Author>
    <b:Title>Parents Explain More Often to Boys than to Girls During Shared Scientific Thinking</b:Title>
    <b:JournalName>Psychological Science</b:JournalName>
    <b:Year>2000</b:Year>
    <b:Pages>258-261</b:Pages>
    <b:RefOrder>9</b:RefOrder>
  </b:Source>
  <b:Source>
    <b:Tag>LeM93</b:Tag>
    <b:SourceType>JournalArticle</b:SourceType>
    <b:Guid>{BD0F6673-F7EC-4E4C-B179-C06F9D45F516}</b:Guid>
    <b:Author>
      <b:Author>
        <b:NameList>
          <b:Person>
            <b:Last>Le Marec</b:Last>
            <b:First>J</b:First>
          </b:Person>
        </b:NameList>
      </b:Author>
    </b:Author>
    <b:Title>L'interactivité, rencontre entre visiteurs et concepteurs</b:Title>
    <b:JournalName>Publics et musées</b:JournalName>
    <b:Year>1993</b:Year>
    <b:Pages>91-109</b:Pages>
    <b:RefOrder>12</b:RefOrder>
  </b:Source>
  <b:Source>
    <b:Tag>McM94</b:Tag>
    <b:SourceType>JournalArticle</b:SourceType>
    <b:Guid>{20F3AA79-3A64-4CF9-95A7-C8AF92C4F1DA}</b:Guid>
    <b:Author>
      <b:Author>
        <b:NameList>
          <b:Person>
            <b:Last>Mc Manus</b:Last>
            <b:First>P</b:First>
          </b:Person>
        </b:NameList>
      </b:Author>
    </b:Author>
    <b:Title>Families in Museums</b:Title>
    <b:JournalName>Towards the Museums of the Future, New European Perspectives</b:JournalName>
    <b:Year>1994</b:Year>
    <b:Pages>81-97</b:Pages>
    <b:RefOrder>10</b:RefOrder>
  </b:Source>
  <b:Source>
    <b:Tag>Gno97</b:Tag>
    <b:SourceType>JournalArticle</b:SourceType>
    <b:Guid>{5771C87A-9D68-479B-B695-0D316BAF40DC}</b:Guid>
    <b:Author>
      <b:Author>
        <b:NameList>
          <b:Person>
            <b:Last>Gnoth</b:Last>
            <b:First>Juergen</b:First>
          </b:Person>
        </b:NameList>
      </b:Author>
    </b:Author>
    <b:Title>Tourism Motivation and expectation formation</b:Title>
    <b:JournalName>Annals of Tourism Research</b:JournalName>
    <b:Year>1997</b:Year>
    <b:Pages>283-304</b:Pages>
    <b:RefOrder>19</b:RefOrder>
  </b:Source>
  <b:Source>
    <b:Tag>Sta95</b:Tag>
    <b:SourceType>Book</b:SourceType>
    <b:Guid>{5B2837A2-BD69-42A7-99F9-B54B28613FD4}</b:Guid>
    <b:Title>Microéconomie du Tourisme</b:Title>
    <b:Year>1995</b:Year>
    <b:Author>
      <b:Author>
        <b:NameList>
          <b:Person>
            <b:Last>Stafford</b:Last>
            <b:First>Jean</b:First>
          </b:Person>
        </b:NameList>
      </b:Author>
    </b:Author>
    <b:City>Québec</b:City>
    <b:Publisher>Presses Universitaires du Québec</b:Publisher>
    <b:RefOrder>15</b:RefOrder>
  </b:Source>
  <b:Source>
    <b:Tag>Ste91</b:Tag>
    <b:SourceType>JournalArticle</b:SourceType>
    <b:Guid>{85D53927-BEA5-4343-B475-AA9E63F1F685}</b:Guid>
    <b:Author>
      <b:Author>
        <b:NameList>
          <b:Person>
            <b:Last>Stevenson</b:Last>
            <b:First>J</b:First>
          </b:Person>
        </b:NameList>
      </b:Author>
    </b:Author>
    <b:Title>The Long-Term Impact of Interactive Exibits</b:Title>
    <b:JournalName>International Journal of Science Education</b:JournalName>
    <b:Year>1991</b:Year>
    <b:Pages>521-531</b:Pages>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124247-8B53-7B41-AE77-EB3622E50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65</Pages>
  <Words>16847</Words>
  <Characters>96030</Characters>
  <Application>Microsoft Macintosh Word</Application>
  <DocSecurity>0</DocSecurity>
  <Lines>800</Lines>
  <Paragraphs>225</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Etude de Marché</vt:lpstr>
      <vt:lpstr>Etude de Marché</vt:lpstr>
    </vt:vector>
  </TitlesOfParts>
  <Company>Association Groussgasmaschinn</Company>
  <LinksUpToDate>false</LinksUpToDate>
  <CharactersWithSpaces>112652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de Marché</dc:title>
  <dc:subject>Luxembourg Science Center - Differdange</dc:subject>
  <dc:creator>Rédigé par Joëlle BRAQUET</dc:creator>
  <cp:lastModifiedBy>Nicholas Didier</cp:lastModifiedBy>
  <cp:revision>16</cp:revision>
  <cp:lastPrinted>2013-06-13T09:46:00Z</cp:lastPrinted>
  <dcterms:created xsi:type="dcterms:W3CDTF">2013-11-24T21:39:00Z</dcterms:created>
  <dcterms:modified xsi:type="dcterms:W3CDTF">2013-11-24T23:58:00Z</dcterms:modified>
</cp:coreProperties>
</file>