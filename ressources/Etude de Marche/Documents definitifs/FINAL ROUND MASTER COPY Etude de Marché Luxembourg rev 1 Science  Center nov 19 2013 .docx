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bookmarkStart w:id="0" w:name="Executive_Summary"/>
          <w:r>
            <w:t>Executive Summary</w:t>
          </w:r>
          <w:bookmarkEnd w:id="0"/>
          <w:r w:rsidR="00440EB0">
            <w:t>…………………………………………………</w:t>
          </w:r>
          <w:ins w:id="1" w:author="Nicholas Didier" w:date="2013-11-11T19:56:00Z">
            <w:r w:rsidR="00032549">
              <w:t>...</w:t>
            </w:r>
          </w:ins>
          <w:r w:rsidR="00440EB0">
            <w:t>…………………4</w:t>
          </w:r>
        </w:p>
        <w:p w14:paraId="498D40A2" w14:textId="77777777" w:rsidR="00372D21" w:rsidRDefault="00D636F4">
          <w:pPr>
            <w:pStyle w:val="TOC1"/>
            <w:tabs>
              <w:tab w:val="left" w:pos="822"/>
              <w:tab w:val="right" w:leader="dot" w:pos="9062"/>
            </w:tabs>
            <w:rPr>
              <w:ins w:id="2" w:author="Nicholas Didier" w:date="2013-11-24T19:34:00Z"/>
              <w:rFonts w:eastAsiaTheme="minorEastAsia"/>
              <w:noProof/>
              <w:szCs w:val="24"/>
              <w:lang w:val="en-US" w:eastAsia="ja-JP"/>
            </w:rPr>
          </w:pPr>
          <w:r>
            <w:fldChar w:fldCharType="begin"/>
          </w:r>
          <w:r>
            <w:instrText xml:space="preserve"> TOC \o "1-3" \h \z \u </w:instrText>
          </w:r>
          <w:r>
            <w:fldChar w:fldCharType="separate"/>
          </w:r>
          <w:ins w:id="3" w:author="Nicholas Didier" w:date="2013-11-24T19:34:00Z">
            <w:r w:rsidR="00372D21">
              <w:rPr>
                <w:noProof/>
              </w:rPr>
              <w:t>1)</w:t>
            </w:r>
            <w:r w:rsidR="00372D21">
              <w:rPr>
                <w:rFonts w:eastAsiaTheme="minorEastAsia"/>
                <w:noProof/>
                <w:szCs w:val="24"/>
                <w:lang w:val="en-US" w:eastAsia="ja-JP"/>
              </w:rPr>
              <w:tab/>
            </w:r>
            <w:r w:rsidR="00372D21">
              <w:rPr>
                <w:noProof/>
              </w:rPr>
              <w:t>Introduction</w:t>
            </w:r>
            <w:r w:rsidR="00372D21">
              <w:rPr>
                <w:noProof/>
              </w:rPr>
              <w:tab/>
            </w:r>
            <w:r w:rsidR="00372D21">
              <w:rPr>
                <w:noProof/>
              </w:rPr>
              <w:fldChar w:fldCharType="begin"/>
            </w:r>
            <w:r w:rsidR="00372D21">
              <w:rPr>
                <w:noProof/>
              </w:rPr>
              <w:instrText xml:space="preserve"> PAGEREF _Toc246940970 \h </w:instrText>
            </w:r>
            <w:r w:rsidR="00372D21">
              <w:rPr>
                <w:noProof/>
              </w:rPr>
            </w:r>
          </w:ins>
          <w:r w:rsidR="00372D21">
            <w:rPr>
              <w:noProof/>
            </w:rPr>
            <w:fldChar w:fldCharType="separate"/>
          </w:r>
          <w:ins w:id="4" w:author="Nicholas Didier" w:date="2013-11-24T19:34:00Z">
            <w:r w:rsidR="00372D21">
              <w:rPr>
                <w:noProof/>
              </w:rPr>
              <w:t>7</w:t>
            </w:r>
            <w:r w:rsidR="00372D21">
              <w:rPr>
                <w:noProof/>
              </w:rPr>
              <w:fldChar w:fldCharType="end"/>
            </w:r>
          </w:ins>
        </w:p>
        <w:p w14:paraId="4AF556A6" w14:textId="77777777" w:rsidR="00372D21" w:rsidRDefault="00372D21">
          <w:pPr>
            <w:pStyle w:val="TOC1"/>
            <w:tabs>
              <w:tab w:val="left" w:pos="822"/>
              <w:tab w:val="right" w:leader="dot" w:pos="9062"/>
            </w:tabs>
            <w:rPr>
              <w:ins w:id="5" w:author="Nicholas Didier" w:date="2013-11-24T19:34:00Z"/>
              <w:rFonts w:eastAsiaTheme="minorEastAsia"/>
              <w:noProof/>
              <w:szCs w:val="24"/>
              <w:lang w:val="en-US" w:eastAsia="ja-JP"/>
            </w:rPr>
          </w:pPr>
          <w:ins w:id="6" w:author="Nicholas Didier" w:date="2013-11-24T19:34:00Z">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_Toc246940971 \h </w:instrText>
            </w:r>
            <w:r>
              <w:rPr>
                <w:noProof/>
              </w:rPr>
            </w:r>
          </w:ins>
          <w:r>
            <w:rPr>
              <w:noProof/>
            </w:rPr>
            <w:fldChar w:fldCharType="separate"/>
          </w:r>
          <w:ins w:id="7" w:author="Nicholas Didier" w:date="2013-11-24T19:34:00Z">
            <w:r>
              <w:rPr>
                <w:noProof/>
              </w:rPr>
              <w:t>11</w:t>
            </w:r>
            <w:r>
              <w:rPr>
                <w:noProof/>
              </w:rPr>
              <w:fldChar w:fldCharType="end"/>
            </w:r>
          </w:ins>
        </w:p>
        <w:p w14:paraId="410A094D" w14:textId="77777777" w:rsidR="00372D21" w:rsidRDefault="00372D21">
          <w:pPr>
            <w:pStyle w:val="TOC2"/>
            <w:tabs>
              <w:tab w:val="right" w:leader="dot" w:pos="9062"/>
            </w:tabs>
            <w:rPr>
              <w:ins w:id="8" w:author="Nicholas Didier" w:date="2013-11-24T19:34:00Z"/>
              <w:rFonts w:eastAsiaTheme="minorEastAsia"/>
              <w:noProof/>
              <w:szCs w:val="24"/>
              <w:lang w:val="en-US" w:eastAsia="ja-JP"/>
            </w:rPr>
          </w:pPr>
          <w:ins w:id="9" w:author="Nicholas Didier" w:date="2013-11-24T19:34:00Z">
            <w:r>
              <w:rPr>
                <w:noProof/>
              </w:rPr>
              <w:t>2.1. Aperçu historique et éléments de cadrage</w:t>
            </w:r>
            <w:r>
              <w:rPr>
                <w:noProof/>
              </w:rPr>
              <w:tab/>
            </w:r>
            <w:r>
              <w:rPr>
                <w:noProof/>
              </w:rPr>
              <w:fldChar w:fldCharType="begin"/>
            </w:r>
            <w:r>
              <w:rPr>
                <w:noProof/>
              </w:rPr>
              <w:instrText xml:space="preserve"> PAGEREF _Toc246940972 \h </w:instrText>
            </w:r>
            <w:r>
              <w:rPr>
                <w:noProof/>
              </w:rPr>
            </w:r>
          </w:ins>
          <w:r>
            <w:rPr>
              <w:noProof/>
            </w:rPr>
            <w:fldChar w:fldCharType="separate"/>
          </w:r>
          <w:ins w:id="10" w:author="Nicholas Didier" w:date="2013-11-24T19:34:00Z">
            <w:r>
              <w:rPr>
                <w:noProof/>
              </w:rPr>
              <w:t>11</w:t>
            </w:r>
            <w:r>
              <w:rPr>
                <w:noProof/>
              </w:rPr>
              <w:fldChar w:fldCharType="end"/>
            </w:r>
          </w:ins>
        </w:p>
        <w:p w14:paraId="3913B780" w14:textId="77777777" w:rsidR="00372D21" w:rsidRDefault="00372D21">
          <w:pPr>
            <w:pStyle w:val="TOC2"/>
            <w:tabs>
              <w:tab w:val="right" w:leader="dot" w:pos="9062"/>
            </w:tabs>
            <w:rPr>
              <w:ins w:id="11" w:author="Nicholas Didier" w:date="2013-11-24T19:34:00Z"/>
              <w:rFonts w:eastAsiaTheme="minorEastAsia"/>
              <w:noProof/>
              <w:szCs w:val="24"/>
              <w:lang w:val="en-US" w:eastAsia="ja-JP"/>
            </w:rPr>
          </w:pPr>
          <w:ins w:id="12" w:author="Nicholas Didier" w:date="2013-11-24T19:34:00Z">
            <w:r>
              <w:rPr>
                <w:noProof/>
              </w:rPr>
              <w:t>2.2. Le concept des Science Centers</w:t>
            </w:r>
            <w:r>
              <w:rPr>
                <w:noProof/>
              </w:rPr>
              <w:tab/>
            </w:r>
            <w:r>
              <w:rPr>
                <w:noProof/>
              </w:rPr>
              <w:fldChar w:fldCharType="begin"/>
            </w:r>
            <w:r>
              <w:rPr>
                <w:noProof/>
              </w:rPr>
              <w:instrText xml:space="preserve"> PAGEREF _Toc246940973 \h </w:instrText>
            </w:r>
            <w:r>
              <w:rPr>
                <w:noProof/>
              </w:rPr>
            </w:r>
          </w:ins>
          <w:r>
            <w:rPr>
              <w:noProof/>
            </w:rPr>
            <w:fldChar w:fldCharType="separate"/>
          </w:r>
          <w:ins w:id="13" w:author="Nicholas Didier" w:date="2013-11-24T19:34:00Z">
            <w:r>
              <w:rPr>
                <w:noProof/>
              </w:rPr>
              <w:t>12</w:t>
            </w:r>
            <w:r>
              <w:rPr>
                <w:noProof/>
              </w:rPr>
              <w:fldChar w:fldCharType="end"/>
            </w:r>
          </w:ins>
        </w:p>
        <w:p w14:paraId="44736BE3" w14:textId="77777777" w:rsidR="00372D21" w:rsidRDefault="00372D21">
          <w:pPr>
            <w:pStyle w:val="TOC2"/>
            <w:tabs>
              <w:tab w:val="right" w:leader="dot" w:pos="9062"/>
            </w:tabs>
            <w:rPr>
              <w:ins w:id="14" w:author="Nicholas Didier" w:date="2013-11-24T19:34:00Z"/>
              <w:rFonts w:eastAsiaTheme="minorEastAsia"/>
              <w:noProof/>
              <w:szCs w:val="24"/>
              <w:lang w:val="en-US" w:eastAsia="ja-JP"/>
            </w:rPr>
          </w:pPr>
          <w:ins w:id="15" w:author="Nicholas Didier" w:date="2013-11-24T19:34:00Z">
            <w:r>
              <w:rPr>
                <w:noProof/>
              </w:rPr>
              <w:t>2.3. Les chiffres des « Science Centers »</w:t>
            </w:r>
            <w:r>
              <w:rPr>
                <w:noProof/>
              </w:rPr>
              <w:tab/>
            </w:r>
            <w:r>
              <w:rPr>
                <w:noProof/>
              </w:rPr>
              <w:fldChar w:fldCharType="begin"/>
            </w:r>
            <w:r>
              <w:rPr>
                <w:noProof/>
              </w:rPr>
              <w:instrText xml:space="preserve"> PAGEREF _Toc246940974 \h </w:instrText>
            </w:r>
            <w:r>
              <w:rPr>
                <w:noProof/>
              </w:rPr>
            </w:r>
          </w:ins>
          <w:r>
            <w:rPr>
              <w:noProof/>
            </w:rPr>
            <w:fldChar w:fldCharType="separate"/>
          </w:r>
          <w:ins w:id="16" w:author="Nicholas Didier" w:date="2013-11-24T19:34:00Z">
            <w:r>
              <w:rPr>
                <w:noProof/>
              </w:rPr>
              <w:t>15</w:t>
            </w:r>
            <w:r>
              <w:rPr>
                <w:noProof/>
              </w:rPr>
              <w:fldChar w:fldCharType="end"/>
            </w:r>
          </w:ins>
        </w:p>
        <w:p w14:paraId="1AFEBAC2" w14:textId="77777777" w:rsidR="00372D21" w:rsidRDefault="00372D21">
          <w:pPr>
            <w:pStyle w:val="TOC2"/>
            <w:tabs>
              <w:tab w:val="right" w:leader="dot" w:pos="9062"/>
            </w:tabs>
            <w:rPr>
              <w:ins w:id="17" w:author="Nicholas Didier" w:date="2013-11-24T19:34:00Z"/>
              <w:rFonts w:eastAsiaTheme="minorEastAsia"/>
              <w:noProof/>
              <w:szCs w:val="24"/>
              <w:lang w:val="en-US" w:eastAsia="ja-JP"/>
            </w:rPr>
          </w:pPr>
          <w:ins w:id="18" w:author="Nicholas Didier" w:date="2013-11-24T19:34:00Z">
            <w:r>
              <w:rPr>
                <w:noProof/>
              </w:rPr>
              <w:t>2.4. La clientèle des musées scientifiques interactifs</w:t>
            </w:r>
            <w:r>
              <w:rPr>
                <w:noProof/>
              </w:rPr>
              <w:tab/>
            </w:r>
            <w:r>
              <w:rPr>
                <w:noProof/>
              </w:rPr>
              <w:fldChar w:fldCharType="begin"/>
            </w:r>
            <w:r>
              <w:rPr>
                <w:noProof/>
              </w:rPr>
              <w:instrText xml:space="preserve"> PAGEREF _Toc246940975 \h </w:instrText>
            </w:r>
            <w:r>
              <w:rPr>
                <w:noProof/>
              </w:rPr>
            </w:r>
          </w:ins>
          <w:r>
            <w:rPr>
              <w:noProof/>
            </w:rPr>
            <w:fldChar w:fldCharType="separate"/>
          </w:r>
          <w:ins w:id="19" w:author="Nicholas Didier" w:date="2013-11-24T19:34:00Z">
            <w:r>
              <w:rPr>
                <w:noProof/>
              </w:rPr>
              <w:t>17</w:t>
            </w:r>
            <w:r>
              <w:rPr>
                <w:noProof/>
              </w:rPr>
              <w:fldChar w:fldCharType="end"/>
            </w:r>
          </w:ins>
        </w:p>
        <w:p w14:paraId="394F6F68" w14:textId="77777777" w:rsidR="00372D21" w:rsidRDefault="00372D21">
          <w:pPr>
            <w:pStyle w:val="TOC1"/>
            <w:tabs>
              <w:tab w:val="left" w:pos="822"/>
              <w:tab w:val="right" w:leader="dot" w:pos="9062"/>
            </w:tabs>
            <w:rPr>
              <w:ins w:id="20" w:author="Nicholas Didier" w:date="2013-11-24T19:34:00Z"/>
              <w:rFonts w:eastAsiaTheme="minorEastAsia"/>
              <w:noProof/>
              <w:szCs w:val="24"/>
              <w:lang w:val="en-US" w:eastAsia="ja-JP"/>
            </w:rPr>
          </w:pPr>
          <w:ins w:id="21" w:author="Nicholas Didier" w:date="2013-11-24T19:34:00Z">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_Toc246940976 \h </w:instrText>
            </w:r>
            <w:r>
              <w:rPr>
                <w:noProof/>
              </w:rPr>
            </w:r>
          </w:ins>
          <w:r>
            <w:rPr>
              <w:noProof/>
            </w:rPr>
            <w:fldChar w:fldCharType="separate"/>
          </w:r>
          <w:ins w:id="22" w:author="Nicholas Didier" w:date="2013-11-24T19:34:00Z">
            <w:r>
              <w:rPr>
                <w:noProof/>
              </w:rPr>
              <w:t>20</w:t>
            </w:r>
            <w:r>
              <w:rPr>
                <w:noProof/>
              </w:rPr>
              <w:fldChar w:fldCharType="end"/>
            </w:r>
          </w:ins>
        </w:p>
        <w:p w14:paraId="3771B4D6" w14:textId="77777777" w:rsidR="00372D21" w:rsidRDefault="00372D21">
          <w:pPr>
            <w:pStyle w:val="TOC2"/>
            <w:tabs>
              <w:tab w:val="right" w:leader="dot" w:pos="9062"/>
            </w:tabs>
            <w:rPr>
              <w:ins w:id="23" w:author="Nicholas Didier" w:date="2013-11-24T19:34:00Z"/>
              <w:rFonts w:eastAsiaTheme="minorEastAsia"/>
              <w:noProof/>
              <w:szCs w:val="24"/>
              <w:lang w:val="en-US" w:eastAsia="ja-JP"/>
            </w:rPr>
          </w:pPr>
          <w:ins w:id="24" w:author="Nicholas Didier" w:date="2013-11-24T19:34:00Z">
            <w:r>
              <w:rPr>
                <w:noProof/>
              </w:rPr>
              <w:t>3.1. Aperçu historique</w:t>
            </w:r>
            <w:r>
              <w:rPr>
                <w:noProof/>
              </w:rPr>
              <w:tab/>
            </w:r>
            <w:r>
              <w:rPr>
                <w:noProof/>
              </w:rPr>
              <w:fldChar w:fldCharType="begin"/>
            </w:r>
            <w:r>
              <w:rPr>
                <w:noProof/>
              </w:rPr>
              <w:instrText xml:space="preserve"> PAGEREF _Toc246940977 \h </w:instrText>
            </w:r>
            <w:r>
              <w:rPr>
                <w:noProof/>
              </w:rPr>
            </w:r>
          </w:ins>
          <w:r>
            <w:rPr>
              <w:noProof/>
            </w:rPr>
            <w:fldChar w:fldCharType="separate"/>
          </w:r>
          <w:ins w:id="25" w:author="Nicholas Didier" w:date="2013-11-24T19:34:00Z">
            <w:r>
              <w:rPr>
                <w:noProof/>
              </w:rPr>
              <w:t>20</w:t>
            </w:r>
            <w:r>
              <w:rPr>
                <w:noProof/>
              </w:rPr>
              <w:fldChar w:fldCharType="end"/>
            </w:r>
          </w:ins>
        </w:p>
        <w:p w14:paraId="2033373B" w14:textId="77777777" w:rsidR="00372D21" w:rsidRDefault="00372D21">
          <w:pPr>
            <w:pStyle w:val="TOC2"/>
            <w:tabs>
              <w:tab w:val="right" w:leader="dot" w:pos="9062"/>
            </w:tabs>
            <w:rPr>
              <w:ins w:id="26" w:author="Nicholas Didier" w:date="2013-11-24T19:34:00Z"/>
              <w:rFonts w:eastAsiaTheme="minorEastAsia"/>
              <w:noProof/>
              <w:szCs w:val="24"/>
              <w:lang w:val="en-US" w:eastAsia="ja-JP"/>
            </w:rPr>
          </w:pPr>
          <w:ins w:id="27" w:author="Nicholas Didier" w:date="2013-11-24T19:34:00Z">
            <w:r>
              <w:rPr>
                <w:noProof/>
              </w:rPr>
              <w:t>3.2. Le concept de Technorama</w:t>
            </w:r>
            <w:r>
              <w:rPr>
                <w:noProof/>
              </w:rPr>
              <w:tab/>
            </w:r>
            <w:r>
              <w:rPr>
                <w:noProof/>
              </w:rPr>
              <w:fldChar w:fldCharType="begin"/>
            </w:r>
            <w:r>
              <w:rPr>
                <w:noProof/>
              </w:rPr>
              <w:instrText xml:space="preserve"> PAGEREF _Toc246940978 \h </w:instrText>
            </w:r>
            <w:r>
              <w:rPr>
                <w:noProof/>
              </w:rPr>
            </w:r>
          </w:ins>
          <w:r>
            <w:rPr>
              <w:noProof/>
            </w:rPr>
            <w:fldChar w:fldCharType="separate"/>
          </w:r>
          <w:ins w:id="28" w:author="Nicholas Didier" w:date="2013-11-24T19:34:00Z">
            <w:r>
              <w:rPr>
                <w:noProof/>
              </w:rPr>
              <w:t>21</w:t>
            </w:r>
            <w:r>
              <w:rPr>
                <w:noProof/>
              </w:rPr>
              <w:fldChar w:fldCharType="end"/>
            </w:r>
          </w:ins>
        </w:p>
        <w:p w14:paraId="67DAA2D4" w14:textId="77777777" w:rsidR="00372D21" w:rsidRDefault="00372D21">
          <w:pPr>
            <w:pStyle w:val="TOC2"/>
            <w:tabs>
              <w:tab w:val="right" w:leader="dot" w:pos="9062"/>
            </w:tabs>
            <w:rPr>
              <w:ins w:id="29" w:author="Nicholas Didier" w:date="2013-11-24T19:34:00Z"/>
              <w:rFonts w:eastAsiaTheme="minorEastAsia"/>
              <w:noProof/>
              <w:szCs w:val="24"/>
              <w:lang w:val="en-US" w:eastAsia="ja-JP"/>
            </w:rPr>
          </w:pPr>
          <w:ins w:id="30" w:author="Nicholas Didier" w:date="2013-11-24T19:34:00Z">
            <w:r>
              <w:rPr>
                <w:noProof/>
              </w:rPr>
              <w:t>3.3. Les chiffres du Technorama</w:t>
            </w:r>
            <w:r>
              <w:rPr>
                <w:noProof/>
              </w:rPr>
              <w:tab/>
            </w:r>
            <w:r>
              <w:rPr>
                <w:noProof/>
              </w:rPr>
              <w:fldChar w:fldCharType="begin"/>
            </w:r>
            <w:r>
              <w:rPr>
                <w:noProof/>
              </w:rPr>
              <w:instrText xml:space="preserve"> PAGEREF _Toc246940979 \h </w:instrText>
            </w:r>
            <w:r>
              <w:rPr>
                <w:noProof/>
              </w:rPr>
            </w:r>
          </w:ins>
          <w:r>
            <w:rPr>
              <w:noProof/>
            </w:rPr>
            <w:fldChar w:fldCharType="separate"/>
          </w:r>
          <w:ins w:id="31" w:author="Nicholas Didier" w:date="2013-11-24T19:34:00Z">
            <w:r>
              <w:rPr>
                <w:noProof/>
              </w:rPr>
              <w:t>22</w:t>
            </w:r>
            <w:r>
              <w:rPr>
                <w:noProof/>
              </w:rPr>
              <w:fldChar w:fldCharType="end"/>
            </w:r>
          </w:ins>
        </w:p>
        <w:p w14:paraId="49A59B65" w14:textId="77777777" w:rsidR="00372D21" w:rsidRDefault="00372D21">
          <w:pPr>
            <w:pStyle w:val="TOC1"/>
            <w:tabs>
              <w:tab w:val="left" w:pos="822"/>
              <w:tab w:val="right" w:leader="dot" w:pos="9062"/>
            </w:tabs>
            <w:rPr>
              <w:ins w:id="32" w:author="Nicholas Didier" w:date="2013-11-24T19:34:00Z"/>
              <w:rFonts w:eastAsiaTheme="minorEastAsia"/>
              <w:noProof/>
              <w:szCs w:val="24"/>
              <w:lang w:val="en-US" w:eastAsia="ja-JP"/>
            </w:rPr>
          </w:pPr>
          <w:ins w:id="33" w:author="Nicholas Didier" w:date="2013-11-24T19:34:00Z">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_Toc246940980 \h </w:instrText>
            </w:r>
            <w:r>
              <w:rPr>
                <w:noProof/>
              </w:rPr>
            </w:r>
          </w:ins>
          <w:r>
            <w:rPr>
              <w:noProof/>
            </w:rPr>
            <w:fldChar w:fldCharType="separate"/>
          </w:r>
          <w:ins w:id="34" w:author="Nicholas Didier" w:date="2013-11-24T19:34:00Z">
            <w:r>
              <w:rPr>
                <w:noProof/>
              </w:rPr>
              <w:t>24</w:t>
            </w:r>
            <w:r>
              <w:rPr>
                <w:noProof/>
              </w:rPr>
              <w:fldChar w:fldCharType="end"/>
            </w:r>
          </w:ins>
        </w:p>
        <w:p w14:paraId="71475F9C" w14:textId="77777777" w:rsidR="00372D21" w:rsidRDefault="00372D21">
          <w:pPr>
            <w:pStyle w:val="TOC2"/>
            <w:tabs>
              <w:tab w:val="right" w:leader="dot" w:pos="9062"/>
            </w:tabs>
            <w:rPr>
              <w:ins w:id="35" w:author="Nicholas Didier" w:date="2013-11-24T19:34:00Z"/>
              <w:rFonts w:eastAsiaTheme="minorEastAsia"/>
              <w:noProof/>
              <w:szCs w:val="24"/>
              <w:lang w:val="en-US" w:eastAsia="ja-JP"/>
            </w:rPr>
          </w:pPr>
          <w:ins w:id="36" w:author="Nicholas Didier" w:date="2013-11-24T19:34:00Z">
            <w:r>
              <w:rPr>
                <w:noProof/>
              </w:rPr>
              <w:t>4.1. Définition de la zone de chalandise</w:t>
            </w:r>
            <w:r>
              <w:rPr>
                <w:noProof/>
              </w:rPr>
              <w:tab/>
            </w:r>
            <w:r>
              <w:rPr>
                <w:noProof/>
              </w:rPr>
              <w:fldChar w:fldCharType="begin"/>
            </w:r>
            <w:r>
              <w:rPr>
                <w:noProof/>
              </w:rPr>
              <w:instrText xml:space="preserve"> PAGEREF _Toc246940981 \h </w:instrText>
            </w:r>
            <w:r>
              <w:rPr>
                <w:noProof/>
              </w:rPr>
            </w:r>
          </w:ins>
          <w:r>
            <w:rPr>
              <w:noProof/>
            </w:rPr>
            <w:fldChar w:fldCharType="separate"/>
          </w:r>
          <w:ins w:id="37" w:author="Nicholas Didier" w:date="2013-11-24T19:34:00Z">
            <w:r>
              <w:rPr>
                <w:noProof/>
              </w:rPr>
              <w:t>24</w:t>
            </w:r>
            <w:r>
              <w:rPr>
                <w:noProof/>
              </w:rPr>
              <w:fldChar w:fldCharType="end"/>
            </w:r>
          </w:ins>
        </w:p>
        <w:p w14:paraId="5A2BCF6B" w14:textId="77777777" w:rsidR="00372D21" w:rsidRDefault="00372D21">
          <w:pPr>
            <w:pStyle w:val="TOC2"/>
            <w:tabs>
              <w:tab w:val="right" w:leader="dot" w:pos="9062"/>
            </w:tabs>
            <w:rPr>
              <w:ins w:id="38" w:author="Nicholas Didier" w:date="2013-11-24T19:34:00Z"/>
              <w:rFonts w:eastAsiaTheme="minorEastAsia"/>
              <w:noProof/>
              <w:szCs w:val="24"/>
              <w:lang w:val="en-US" w:eastAsia="ja-JP"/>
            </w:rPr>
          </w:pPr>
          <w:ins w:id="39" w:author="Nicholas Didier" w:date="2013-11-24T19:34:00Z">
            <w:r>
              <w:rPr>
                <w:noProof/>
              </w:rPr>
              <w:t>4.2. Analyse concurrentielle</w:t>
            </w:r>
            <w:r>
              <w:rPr>
                <w:noProof/>
              </w:rPr>
              <w:tab/>
            </w:r>
            <w:r>
              <w:rPr>
                <w:noProof/>
              </w:rPr>
              <w:fldChar w:fldCharType="begin"/>
            </w:r>
            <w:r>
              <w:rPr>
                <w:noProof/>
              </w:rPr>
              <w:instrText xml:space="preserve"> PAGEREF _Toc246940982 \h </w:instrText>
            </w:r>
            <w:r>
              <w:rPr>
                <w:noProof/>
              </w:rPr>
            </w:r>
          </w:ins>
          <w:r>
            <w:rPr>
              <w:noProof/>
            </w:rPr>
            <w:fldChar w:fldCharType="separate"/>
          </w:r>
          <w:ins w:id="40" w:author="Nicholas Didier" w:date="2013-11-24T19:34:00Z">
            <w:r>
              <w:rPr>
                <w:noProof/>
              </w:rPr>
              <w:t>31</w:t>
            </w:r>
            <w:r>
              <w:rPr>
                <w:noProof/>
              </w:rPr>
              <w:fldChar w:fldCharType="end"/>
            </w:r>
          </w:ins>
        </w:p>
        <w:p w14:paraId="5DC11D80" w14:textId="77777777" w:rsidR="00372D21" w:rsidRDefault="00372D21">
          <w:pPr>
            <w:pStyle w:val="TOC2"/>
            <w:tabs>
              <w:tab w:val="right" w:leader="dot" w:pos="9062"/>
            </w:tabs>
            <w:rPr>
              <w:ins w:id="41" w:author="Nicholas Didier" w:date="2013-11-24T19:34:00Z"/>
              <w:rFonts w:eastAsiaTheme="minorEastAsia"/>
              <w:noProof/>
              <w:szCs w:val="24"/>
              <w:lang w:val="en-US" w:eastAsia="ja-JP"/>
            </w:rPr>
          </w:pPr>
          <w:ins w:id="42" w:author="Nicholas Didier" w:date="2013-11-24T19:34:00Z">
            <w:r>
              <w:rPr>
                <w:noProof/>
              </w:rPr>
              <w:t>4.3. Données démographiques et caractéristiques</w:t>
            </w:r>
            <w:r>
              <w:rPr>
                <w:noProof/>
              </w:rPr>
              <w:tab/>
            </w:r>
            <w:r>
              <w:rPr>
                <w:noProof/>
              </w:rPr>
              <w:fldChar w:fldCharType="begin"/>
            </w:r>
            <w:r>
              <w:rPr>
                <w:noProof/>
              </w:rPr>
              <w:instrText xml:space="preserve"> PAGEREF _Toc246940983 \h </w:instrText>
            </w:r>
            <w:r>
              <w:rPr>
                <w:noProof/>
              </w:rPr>
            </w:r>
          </w:ins>
          <w:r>
            <w:rPr>
              <w:noProof/>
            </w:rPr>
            <w:fldChar w:fldCharType="separate"/>
          </w:r>
          <w:ins w:id="43" w:author="Nicholas Didier" w:date="2013-11-24T19:34:00Z">
            <w:r>
              <w:rPr>
                <w:noProof/>
              </w:rPr>
              <w:t>37</w:t>
            </w:r>
            <w:r>
              <w:rPr>
                <w:noProof/>
              </w:rPr>
              <w:fldChar w:fldCharType="end"/>
            </w:r>
          </w:ins>
        </w:p>
        <w:p w14:paraId="5495AB57" w14:textId="77777777" w:rsidR="00372D21" w:rsidRDefault="00372D21">
          <w:pPr>
            <w:pStyle w:val="TOC1"/>
            <w:tabs>
              <w:tab w:val="left" w:pos="822"/>
              <w:tab w:val="right" w:leader="dot" w:pos="9062"/>
            </w:tabs>
            <w:rPr>
              <w:ins w:id="44" w:author="Nicholas Didier" w:date="2013-11-24T19:34:00Z"/>
              <w:rFonts w:eastAsiaTheme="minorEastAsia"/>
              <w:noProof/>
              <w:szCs w:val="24"/>
              <w:lang w:val="en-US" w:eastAsia="ja-JP"/>
            </w:rPr>
          </w:pPr>
          <w:ins w:id="45" w:author="Nicholas Didier" w:date="2013-11-24T19:34:00Z">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_Toc246940984 \h </w:instrText>
            </w:r>
            <w:r>
              <w:rPr>
                <w:noProof/>
              </w:rPr>
            </w:r>
          </w:ins>
          <w:r>
            <w:rPr>
              <w:noProof/>
            </w:rPr>
            <w:fldChar w:fldCharType="separate"/>
          </w:r>
          <w:ins w:id="46" w:author="Nicholas Didier" w:date="2013-11-24T19:34:00Z">
            <w:r>
              <w:rPr>
                <w:noProof/>
              </w:rPr>
              <w:t>40</w:t>
            </w:r>
            <w:r>
              <w:rPr>
                <w:noProof/>
              </w:rPr>
              <w:fldChar w:fldCharType="end"/>
            </w:r>
          </w:ins>
        </w:p>
        <w:p w14:paraId="0CDAFB68" w14:textId="77777777" w:rsidR="00372D21" w:rsidRDefault="00372D21">
          <w:pPr>
            <w:pStyle w:val="TOC2"/>
            <w:tabs>
              <w:tab w:val="right" w:leader="dot" w:pos="9062"/>
            </w:tabs>
            <w:rPr>
              <w:ins w:id="47" w:author="Nicholas Didier" w:date="2013-11-24T19:34:00Z"/>
              <w:rFonts w:eastAsiaTheme="minorEastAsia"/>
              <w:noProof/>
              <w:szCs w:val="24"/>
              <w:lang w:val="en-US" w:eastAsia="ja-JP"/>
            </w:rPr>
          </w:pPr>
          <w:ins w:id="48" w:author="Nicholas Didier" w:date="2013-11-24T19:34:00Z">
            <w:r>
              <w:rPr>
                <w:noProof/>
              </w:rPr>
              <w:t>5.1. Le tourisme au Luxembourg</w:t>
            </w:r>
            <w:r>
              <w:rPr>
                <w:noProof/>
              </w:rPr>
              <w:tab/>
            </w:r>
            <w:r>
              <w:rPr>
                <w:noProof/>
              </w:rPr>
              <w:fldChar w:fldCharType="begin"/>
            </w:r>
            <w:r>
              <w:rPr>
                <w:noProof/>
              </w:rPr>
              <w:instrText xml:space="preserve"> PAGEREF _Toc246940985 \h </w:instrText>
            </w:r>
            <w:r>
              <w:rPr>
                <w:noProof/>
              </w:rPr>
            </w:r>
          </w:ins>
          <w:r>
            <w:rPr>
              <w:noProof/>
            </w:rPr>
            <w:fldChar w:fldCharType="separate"/>
          </w:r>
          <w:ins w:id="49" w:author="Nicholas Didier" w:date="2013-11-24T19:34:00Z">
            <w:r>
              <w:rPr>
                <w:noProof/>
              </w:rPr>
              <w:t>40</w:t>
            </w:r>
            <w:r>
              <w:rPr>
                <w:noProof/>
              </w:rPr>
              <w:fldChar w:fldCharType="end"/>
            </w:r>
          </w:ins>
        </w:p>
        <w:p w14:paraId="47EB6D3E" w14:textId="77777777" w:rsidR="00372D21" w:rsidRDefault="00372D21">
          <w:pPr>
            <w:pStyle w:val="TOC2"/>
            <w:tabs>
              <w:tab w:val="right" w:leader="dot" w:pos="9062"/>
            </w:tabs>
            <w:rPr>
              <w:ins w:id="50" w:author="Nicholas Didier" w:date="2013-11-24T19:34:00Z"/>
              <w:rFonts w:eastAsiaTheme="minorEastAsia"/>
              <w:noProof/>
              <w:szCs w:val="24"/>
              <w:lang w:val="en-US" w:eastAsia="ja-JP"/>
            </w:rPr>
          </w:pPr>
          <w:ins w:id="51" w:author="Nicholas Didier" w:date="2013-11-24T19:34:00Z">
            <w:r>
              <w:rPr>
                <w:noProof/>
              </w:rPr>
              <w:t>5.2. Les Terres Rouges</w:t>
            </w:r>
            <w:r>
              <w:rPr>
                <w:noProof/>
              </w:rPr>
              <w:tab/>
            </w:r>
            <w:r>
              <w:rPr>
                <w:noProof/>
              </w:rPr>
              <w:fldChar w:fldCharType="begin"/>
            </w:r>
            <w:r>
              <w:rPr>
                <w:noProof/>
              </w:rPr>
              <w:instrText xml:space="preserve"> PAGEREF _Toc246940986 \h </w:instrText>
            </w:r>
            <w:r>
              <w:rPr>
                <w:noProof/>
              </w:rPr>
            </w:r>
          </w:ins>
          <w:r>
            <w:rPr>
              <w:noProof/>
            </w:rPr>
            <w:fldChar w:fldCharType="separate"/>
          </w:r>
          <w:ins w:id="52" w:author="Nicholas Didier" w:date="2013-11-24T19:34:00Z">
            <w:r>
              <w:rPr>
                <w:noProof/>
              </w:rPr>
              <w:t>46</w:t>
            </w:r>
            <w:r>
              <w:rPr>
                <w:noProof/>
              </w:rPr>
              <w:fldChar w:fldCharType="end"/>
            </w:r>
          </w:ins>
        </w:p>
        <w:p w14:paraId="2DCAC0A9" w14:textId="77777777" w:rsidR="00372D21" w:rsidRDefault="00372D21">
          <w:pPr>
            <w:pStyle w:val="TOC2"/>
            <w:tabs>
              <w:tab w:val="right" w:leader="dot" w:pos="9062"/>
            </w:tabs>
            <w:rPr>
              <w:ins w:id="53" w:author="Nicholas Didier" w:date="2013-11-24T19:34:00Z"/>
              <w:rFonts w:eastAsiaTheme="minorEastAsia"/>
              <w:noProof/>
              <w:szCs w:val="24"/>
              <w:lang w:val="en-US" w:eastAsia="ja-JP"/>
            </w:rPr>
          </w:pPr>
          <w:ins w:id="54" w:author="Nicholas Didier" w:date="2013-11-24T19:34:00Z">
            <w:r>
              <w:rPr>
                <w:noProof/>
              </w:rPr>
              <w:t>5.3. L’impact économique du Tourisme</w:t>
            </w:r>
            <w:r>
              <w:rPr>
                <w:noProof/>
              </w:rPr>
              <w:tab/>
            </w:r>
            <w:r>
              <w:rPr>
                <w:noProof/>
              </w:rPr>
              <w:fldChar w:fldCharType="begin"/>
            </w:r>
            <w:r>
              <w:rPr>
                <w:noProof/>
              </w:rPr>
              <w:instrText xml:space="preserve"> PAGEREF _Toc246940987 \h </w:instrText>
            </w:r>
            <w:r>
              <w:rPr>
                <w:noProof/>
              </w:rPr>
            </w:r>
          </w:ins>
          <w:r>
            <w:rPr>
              <w:noProof/>
            </w:rPr>
            <w:fldChar w:fldCharType="separate"/>
          </w:r>
          <w:ins w:id="55" w:author="Nicholas Didier" w:date="2013-11-24T19:34:00Z">
            <w:r>
              <w:rPr>
                <w:noProof/>
              </w:rPr>
              <w:t>48</w:t>
            </w:r>
            <w:r>
              <w:rPr>
                <w:noProof/>
              </w:rPr>
              <w:fldChar w:fldCharType="end"/>
            </w:r>
          </w:ins>
        </w:p>
        <w:p w14:paraId="564DE4C4" w14:textId="77777777" w:rsidR="00372D21" w:rsidRDefault="00372D21">
          <w:pPr>
            <w:pStyle w:val="TOC1"/>
            <w:tabs>
              <w:tab w:val="left" w:pos="822"/>
              <w:tab w:val="right" w:leader="dot" w:pos="9062"/>
            </w:tabs>
            <w:rPr>
              <w:ins w:id="56" w:author="Nicholas Didier" w:date="2013-11-24T19:34:00Z"/>
              <w:rFonts w:eastAsiaTheme="minorEastAsia"/>
              <w:noProof/>
              <w:szCs w:val="24"/>
              <w:lang w:val="en-US" w:eastAsia="ja-JP"/>
            </w:rPr>
          </w:pPr>
          <w:ins w:id="57" w:author="Nicholas Didier" w:date="2013-11-24T19:34:00Z">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_Toc246940988 \h </w:instrText>
            </w:r>
            <w:r>
              <w:rPr>
                <w:noProof/>
              </w:rPr>
            </w:r>
          </w:ins>
          <w:r>
            <w:rPr>
              <w:noProof/>
            </w:rPr>
            <w:fldChar w:fldCharType="separate"/>
          </w:r>
          <w:ins w:id="58" w:author="Nicholas Didier" w:date="2013-11-24T19:34:00Z">
            <w:r>
              <w:rPr>
                <w:noProof/>
              </w:rPr>
              <w:t>51</w:t>
            </w:r>
            <w:r>
              <w:rPr>
                <w:noProof/>
              </w:rPr>
              <w:fldChar w:fldCharType="end"/>
            </w:r>
          </w:ins>
        </w:p>
        <w:p w14:paraId="054E1716" w14:textId="77777777" w:rsidR="00372D21" w:rsidRDefault="00372D21">
          <w:pPr>
            <w:pStyle w:val="TOC1"/>
            <w:tabs>
              <w:tab w:val="left" w:pos="822"/>
              <w:tab w:val="right" w:leader="dot" w:pos="9062"/>
            </w:tabs>
            <w:rPr>
              <w:ins w:id="59" w:author="Nicholas Didier" w:date="2013-11-24T19:34:00Z"/>
              <w:rFonts w:eastAsiaTheme="minorEastAsia"/>
              <w:noProof/>
              <w:szCs w:val="24"/>
              <w:lang w:val="en-US" w:eastAsia="ja-JP"/>
            </w:rPr>
          </w:pPr>
          <w:ins w:id="60" w:author="Nicholas Didier" w:date="2013-11-24T19:34:00Z">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_Toc246940989 \h </w:instrText>
            </w:r>
            <w:r>
              <w:rPr>
                <w:noProof/>
              </w:rPr>
            </w:r>
          </w:ins>
          <w:r>
            <w:rPr>
              <w:noProof/>
            </w:rPr>
            <w:fldChar w:fldCharType="separate"/>
          </w:r>
          <w:ins w:id="61" w:author="Nicholas Didier" w:date="2013-11-24T19:34:00Z">
            <w:r>
              <w:rPr>
                <w:noProof/>
              </w:rPr>
              <w:t>55</w:t>
            </w:r>
            <w:r>
              <w:rPr>
                <w:noProof/>
              </w:rPr>
              <w:fldChar w:fldCharType="end"/>
            </w:r>
          </w:ins>
        </w:p>
        <w:p w14:paraId="1FD85F57" w14:textId="77777777" w:rsidR="00372D21" w:rsidRDefault="00372D21">
          <w:pPr>
            <w:pStyle w:val="TOC2"/>
            <w:tabs>
              <w:tab w:val="right" w:leader="dot" w:pos="9062"/>
            </w:tabs>
            <w:rPr>
              <w:ins w:id="62" w:author="Nicholas Didier" w:date="2013-11-24T19:34:00Z"/>
              <w:rFonts w:eastAsiaTheme="minorEastAsia"/>
              <w:noProof/>
              <w:szCs w:val="24"/>
              <w:lang w:val="en-US" w:eastAsia="ja-JP"/>
            </w:rPr>
          </w:pPr>
          <w:ins w:id="63" w:author="Nicholas Didier" w:date="2013-11-24T19:34:00Z">
            <w:r>
              <w:rPr>
                <w:noProof/>
              </w:rPr>
              <w:t>7.1. Analyse des Science Centres; chiffres, concepts et clientèle</w:t>
            </w:r>
            <w:r>
              <w:rPr>
                <w:noProof/>
              </w:rPr>
              <w:tab/>
            </w:r>
            <w:r>
              <w:rPr>
                <w:noProof/>
              </w:rPr>
              <w:fldChar w:fldCharType="begin"/>
            </w:r>
            <w:r>
              <w:rPr>
                <w:noProof/>
              </w:rPr>
              <w:instrText xml:space="preserve"> PAGEREF _Toc246940990 \h </w:instrText>
            </w:r>
            <w:r>
              <w:rPr>
                <w:noProof/>
              </w:rPr>
            </w:r>
          </w:ins>
          <w:r>
            <w:rPr>
              <w:noProof/>
            </w:rPr>
            <w:fldChar w:fldCharType="separate"/>
          </w:r>
          <w:ins w:id="64" w:author="Nicholas Didier" w:date="2013-11-24T19:34:00Z">
            <w:r>
              <w:rPr>
                <w:noProof/>
              </w:rPr>
              <w:t>55</w:t>
            </w:r>
            <w:r>
              <w:rPr>
                <w:noProof/>
              </w:rPr>
              <w:fldChar w:fldCharType="end"/>
            </w:r>
          </w:ins>
        </w:p>
        <w:p w14:paraId="4ACE56DC" w14:textId="77777777" w:rsidR="00372D21" w:rsidRDefault="00372D21">
          <w:pPr>
            <w:pStyle w:val="TOC2"/>
            <w:tabs>
              <w:tab w:val="right" w:leader="dot" w:pos="9062"/>
            </w:tabs>
            <w:rPr>
              <w:ins w:id="65" w:author="Nicholas Didier" w:date="2013-11-24T19:34:00Z"/>
              <w:rFonts w:eastAsiaTheme="minorEastAsia"/>
              <w:noProof/>
              <w:szCs w:val="24"/>
              <w:lang w:val="en-US" w:eastAsia="ja-JP"/>
            </w:rPr>
          </w:pPr>
          <w:ins w:id="66" w:author="Nicholas Didier" w:date="2013-11-24T19:34:00Z">
            <w:r>
              <w:rPr>
                <w:noProof/>
              </w:rPr>
              <w:t>7.2. Étude détaillée du Swiss Science Center « Technorama » à Winterthur</w:t>
            </w:r>
            <w:r>
              <w:rPr>
                <w:noProof/>
              </w:rPr>
              <w:tab/>
            </w:r>
            <w:r>
              <w:rPr>
                <w:noProof/>
              </w:rPr>
              <w:fldChar w:fldCharType="begin"/>
            </w:r>
            <w:r>
              <w:rPr>
                <w:noProof/>
              </w:rPr>
              <w:instrText xml:space="preserve"> PAGEREF _Toc246940991 \h </w:instrText>
            </w:r>
            <w:r>
              <w:rPr>
                <w:noProof/>
              </w:rPr>
            </w:r>
          </w:ins>
          <w:r>
            <w:rPr>
              <w:noProof/>
            </w:rPr>
            <w:fldChar w:fldCharType="separate"/>
          </w:r>
          <w:ins w:id="67" w:author="Nicholas Didier" w:date="2013-11-24T19:34:00Z">
            <w:r>
              <w:rPr>
                <w:noProof/>
              </w:rPr>
              <w:t>56</w:t>
            </w:r>
            <w:r>
              <w:rPr>
                <w:noProof/>
              </w:rPr>
              <w:fldChar w:fldCharType="end"/>
            </w:r>
          </w:ins>
        </w:p>
        <w:p w14:paraId="68E70FFC" w14:textId="77777777" w:rsidR="00372D21" w:rsidRDefault="00372D21">
          <w:pPr>
            <w:pStyle w:val="TOC2"/>
            <w:tabs>
              <w:tab w:val="right" w:leader="dot" w:pos="9062"/>
            </w:tabs>
            <w:rPr>
              <w:ins w:id="68" w:author="Nicholas Didier" w:date="2013-11-24T19:34:00Z"/>
              <w:rFonts w:eastAsiaTheme="minorEastAsia"/>
              <w:noProof/>
              <w:szCs w:val="24"/>
              <w:lang w:val="en-US" w:eastAsia="ja-JP"/>
            </w:rPr>
          </w:pPr>
          <w:ins w:id="69" w:author="Nicholas Didier" w:date="2013-11-24T19:34:00Z">
            <w:r>
              <w:rPr>
                <w:noProof/>
              </w:rPr>
              <w:t>7.3. Définition et examen de la zone de chalandise du Projet</w:t>
            </w:r>
            <w:r>
              <w:rPr>
                <w:noProof/>
              </w:rPr>
              <w:tab/>
            </w:r>
            <w:r>
              <w:rPr>
                <w:noProof/>
              </w:rPr>
              <w:fldChar w:fldCharType="begin"/>
            </w:r>
            <w:r>
              <w:rPr>
                <w:noProof/>
              </w:rPr>
              <w:instrText xml:space="preserve"> PAGEREF _Toc246940992 \h </w:instrText>
            </w:r>
            <w:r>
              <w:rPr>
                <w:noProof/>
              </w:rPr>
            </w:r>
          </w:ins>
          <w:r>
            <w:rPr>
              <w:noProof/>
            </w:rPr>
            <w:fldChar w:fldCharType="separate"/>
          </w:r>
          <w:ins w:id="70" w:author="Nicholas Didier" w:date="2013-11-24T19:34:00Z">
            <w:r>
              <w:rPr>
                <w:noProof/>
              </w:rPr>
              <w:t>57</w:t>
            </w:r>
            <w:r>
              <w:rPr>
                <w:noProof/>
              </w:rPr>
              <w:fldChar w:fldCharType="end"/>
            </w:r>
          </w:ins>
        </w:p>
        <w:p w14:paraId="035D1D21" w14:textId="77777777" w:rsidR="00372D21" w:rsidRDefault="00372D21">
          <w:pPr>
            <w:pStyle w:val="TOC2"/>
            <w:tabs>
              <w:tab w:val="right" w:leader="dot" w:pos="9062"/>
            </w:tabs>
            <w:rPr>
              <w:ins w:id="71" w:author="Nicholas Didier" w:date="2013-11-24T19:34:00Z"/>
              <w:rFonts w:eastAsiaTheme="minorEastAsia"/>
              <w:noProof/>
              <w:szCs w:val="24"/>
              <w:lang w:val="en-US" w:eastAsia="ja-JP"/>
            </w:rPr>
          </w:pPr>
          <w:ins w:id="72" w:author="Nicholas Didier" w:date="2013-11-24T19:34:00Z">
            <w:r>
              <w:rPr>
                <w:noProof/>
              </w:rPr>
              <w:t>7.4. Analyse du tourisme et de l’offre touristique avec le Parc Merveilleux</w:t>
            </w:r>
            <w:r>
              <w:rPr>
                <w:noProof/>
              </w:rPr>
              <w:tab/>
            </w:r>
            <w:r>
              <w:rPr>
                <w:noProof/>
              </w:rPr>
              <w:fldChar w:fldCharType="begin"/>
            </w:r>
            <w:r>
              <w:rPr>
                <w:noProof/>
              </w:rPr>
              <w:instrText xml:space="preserve"> PAGEREF _Toc246940993 \h </w:instrText>
            </w:r>
            <w:r>
              <w:rPr>
                <w:noProof/>
              </w:rPr>
            </w:r>
          </w:ins>
          <w:r>
            <w:rPr>
              <w:noProof/>
            </w:rPr>
            <w:fldChar w:fldCharType="separate"/>
          </w:r>
          <w:ins w:id="73" w:author="Nicholas Didier" w:date="2013-11-24T19:34:00Z">
            <w:r>
              <w:rPr>
                <w:noProof/>
              </w:rPr>
              <w:t>59</w:t>
            </w:r>
            <w:r>
              <w:rPr>
                <w:noProof/>
              </w:rPr>
              <w:fldChar w:fldCharType="end"/>
            </w:r>
          </w:ins>
        </w:p>
        <w:p w14:paraId="263321A7" w14:textId="77777777" w:rsidR="00372D21" w:rsidRDefault="00372D21">
          <w:pPr>
            <w:pStyle w:val="TOC1"/>
            <w:tabs>
              <w:tab w:val="right" w:leader="dot" w:pos="9062"/>
            </w:tabs>
            <w:rPr>
              <w:ins w:id="74" w:author="Nicholas Didier" w:date="2013-11-24T19:34:00Z"/>
              <w:rFonts w:eastAsiaTheme="minorEastAsia"/>
              <w:noProof/>
              <w:szCs w:val="24"/>
              <w:lang w:val="en-US" w:eastAsia="ja-JP"/>
            </w:rPr>
          </w:pPr>
          <w:ins w:id="75" w:author="Nicholas Didier" w:date="2013-11-24T19:34:00Z">
            <w:r w:rsidRPr="00ED6D19">
              <w:rPr>
                <w:noProof/>
                <w:lang w:val="en-GB"/>
              </w:rPr>
              <w:t>Bibliographie</w:t>
            </w:r>
            <w:r>
              <w:rPr>
                <w:noProof/>
              </w:rPr>
              <w:tab/>
            </w:r>
            <w:r>
              <w:rPr>
                <w:noProof/>
              </w:rPr>
              <w:fldChar w:fldCharType="begin"/>
            </w:r>
            <w:r>
              <w:rPr>
                <w:noProof/>
              </w:rPr>
              <w:instrText xml:space="preserve"> PAGEREF _Toc246940994 \h </w:instrText>
            </w:r>
            <w:r>
              <w:rPr>
                <w:noProof/>
              </w:rPr>
            </w:r>
          </w:ins>
          <w:r>
            <w:rPr>
              <w:noProof/>
            </w:rPr>
            <w:fldChar w:fldCharType="separate"/>
          </w:r>
          <w:ins w:id="76" w:author="Nicholas Didier" w:date="2013-11-24T19:34:00Z">
            <w:r>
              <w:rPr>
                <w:noProof/>
              </w:rPr>
              <w:t>61</w:t>
            </w:r>
            <w:r>
              <w:rPr>
                <w:noProof/>
              </w:rPr>
              <w:fldChar w:fldCharType="end"/>
            </w:r>
          </w:ins>
        </w:p>
        <w:p w14:paraId="129ED305" w14:textId="77777777" w:rsidR="00372D21" w:rsidRDefault="00372D21">
          <w:pPr>
            <w:pStyle w:val="TOC1"/>
            <w:tabs>
              <w:tab w:val="right" w:leader="dot" w:pos="9062"/>
            </w:tabs>
            <w:rPr>
              <w:ins w:id="77" w:author="Nicholas Didier" w:date="2013-11-24T19:34:00Z"/>
              <w:rFonts w:eastAsiaTheme="minorEastAsia"/>
              <w:noProof/>
              <w:szCs w:val="24"/>
              <w:lang w:val="en-US" w:eastAsia="ja-JP"/>
            </w:rPr>
          </w:pPr>
          <w:ins w:id="78" w:author="Nicholas Didier" w:date="2013-11-24T19:34:00Z">
            <w:r>
              <w:rPr>
                <w:noProof/>
              </w:rPr>
              <w:lastRenderedPageBreak/>
              <w:t>Table des illustrations :</w:t>
            </w:r>
            <w:r>
              <w:rPr>
                <w:noProof/>
              </w:rPr>
              <w:tab/>
            </w:r>
            <w:r>
              <w:rPr>
                <w:noProof/>
              </w:rPr>
              <w:fldChar w:fldCharType="begin"/>
            </w:r>
            <w:r>
              <w:rPr>
                <w:noProof/>
              </w:rPr>
              <w:instrText xml:space="preserve"> PAGEREF _Toc246940995 \h </w:instrText>
            </w:r>
            <w:r>
              <w:rPr>
                <w:noProof/>
              </w:rPr>
            </w:r>
          </w:ins>
          <w:r>
            <w:rPr>
              <w:noProof/>
            </w:rPr>
            <w:fldChar w:fldCharType="separate"/>
          </w:r>
          <w:ins w:id="79" w:author="Nicholas Didier" w:date="2013-11-24T19:34:00Z">
            <w:r>
              <w:rPr>
                <w:noProof/>
              </w:rPr>
              <w:t>63</w:t>
            </w:r>
            <w:r>
              <w:rPr>
                <w:noProof/>
              </w:rPr>
              <w:fldChar w:fldCharType="end"/>
            </w:r>
          </w:ins>
        </w:p>
        <w:p w14:paraId="72122800" w14:textId="77777777" w:rsidR="00372D21" w:rsidRDefault="00372D21">
          <w:pPr>
            <w:pStyle w:val="TOC1"/>
            <w:tabs>
              <w:tab w:val="right" w:leader="dot" w:pos="9062"/>
            </w:tabs>
            <w:rPr>
              <w:ins w:id="80" w:author="Nicholas Didier" w:date="2013-11-24T19:34:00Z"/>
              <w:rFonts w:eastAsiaTheme="minorEastAsia"/>
              <w:noProof/>
              <w:szCs w:val="24"/>
              <w:lang w:val="en-US" w:eastAsia="ja-JP"/>
            </w:rPr>
          </w:pPr>
          <w:ins w:id="81" w:author="Nicholas Didier" w:date="2013-11-24T19:34:00Z">
            <w:r>
              <w:rPr>
                <w:noProof/>
              </w:rPr>
              <w:t>Annexes</w:t>
            </w:r>
            <w:r>
              <w:rPr>
                <w:noProof/>
              </w:rPr>
              <w:tab/>
            </w:r>
            <w:r>
              <w:rPr>
                <w:noProof/>
              </w:rPr>
              <w:fldChar w:fldCharType="begin"/>
            </w:r>
            <w:r>
              <w:rPr>
                <w:noProof/>
              </w:rPr>
              <w:instrText xml:space="preserve"> PAGEREF _Toc246940996 \h </w:instrText>
            </w:r>
            <w:r>
              <w:rPr>
                <w:noProof/>
              </w:rPr>
            </w:r>
          </w:ins>
          <w:r>
            <w:rPr>
              <w:noProof/>
            </w:rPr>
            <w:fldChar w:fldCharType="separate"/>
          </w:r>
          <w:ins w:id="82" w:author="Nicholas Didier" w:date="2013-11-24T19:34:00Z">
            <w:r>
              <w:rPr>
                <w:noProof/>
              </w:rPr>
              <w:t>64</w:t>
            </w:r>
            <w:r>
              <w:rPr>
                <w:noProof/>
              </w:rPr>
              <w:fldChar w:fldCharType="end"/>
            </w:r>
          </w:ins>
        </w:p>
        <w:p w14:paraId="09DDFEE2" w14:textId="77777777" w:rsidR="00D636F4" w:rsidDel="00372D21" w:rsidRDefault="00D636F4">
          <w:pPr>
            <w:pStyle w:val="TOC1"/>
            <w:tabs>
              <w:tab w:val="left" w:pos="822"/>
              <w:tab w:val="right" w:leader="dot" w:pos="9062"/>
            </w:tabs>
            <w:rPr>
              <w:del w:id="83" w:author="Nicholas Didier" w:date="2013-11-24T19:34:00Z"/>
              <w:rFonts w:eastAsiaTheme="minorEastAsia"/>
              <w:noProof/>
              <w:szCs w:val="24"/>
              <w:lang w:val="en-US" w:eastAsia="ja-JP"/>
            </w:rPr>
          </w:pPr>
          <w:del w:id="84" w:author="Nicholas Didier" w:date="2013-11-24T19:34:00Z">
            <w:r w:rsidDel="00372D21">
              <w:rPr>
                <w:noProof/>
              </w:rPr>
              <w:delText>1)</w:delText>
            </w:r>
            <w:r w:rsidDel="00372D21">
              <w:rPr>
                <w:rFonts w:eastAsiaTheme="minorEastAsia"/>
                <w:noProof/>
                <w:szCs w:val="24"/>
                <w:lang w:val="en-US" w:eastAsia="ja-JP"/>
              </w:rPr>
              <w:tab/>
            </w:r>
            <w:r w:rsidDel="00372D21">
              <w:rPr>
                <w:noProof/>
              </w:rPr>
              <w:delText>Introduction</w:delText>
            </w:r>
            <w:r w:rsidDel="00372D21">
              <w:rPr>
                <w:noProof/>
              </w:rPr>
              <w:tab/>
              <w:delText>8</w:delText>
            </w:r>
          </w:del>
        </w:p>
        <w:p w14:paraId="2487E5F7" w14:textId="77777777" w:rsidR="00D636F4" w:rsidDel="00372D21" w:rsidRDefault="00D636F4">
          <w:pPr>
            <w:pStyle w:val="TOC1"/>
            <w:tabs>
              <w:tab w:val="left" w:pos="822"/>
              <w:tab w:val="right" w:leader="dot" w:pos="9062"/>
            </w:tabs>
            <w:rPr>
              <w:del w:id="85" w:author="Nicholas Didier" w:date="2013-11-24T19:34:00Z"/>
              <w:rFonts w:eastAsiaTheme="minorEastAsia"/>
              <w:noProof/>
              <w:szCs w:val="24"/>
              <w:lang w:val="en-US" w:eastAsia="ja-JP"/>
            </w:rPr>
          </w:pPr>
          <w:del w:id="86" w:author="Nicholas Didier" w:date="2013-11-24T19:34:00Z">
            <w:r w:rsidDel="00372D21">
              <w:rPr>
                <w:noProof/>
              </w:rPr>
              <w:delText>2)</w:delText>
            </w:r>
            <w:r w:rsidDel="00372D21">
              <w:rPr>
                <w:rFonts w:eastAsiaTheme="minorEastAsia"/>
                <w:noProof/>
                <w:szCs w:val="24"/>
                <w:lang w:val="en-US" w:eastAsia="ja-JP"/>
              </w:rPr>
              <w:tab/>
            </w:r>
            <w:r w:rsidDel="00372D21">
              <w:rPr>
                <w:noProof/>
              </w:rPr>
              <w:delText>Les Musées interactifs – « Science Center »</w:delText>
            </w:r>
            <w:r w:rsidDel="00372D21">
              <w:rPr>
                <w:noProof/>
              </w:rPr>
              <w:tab/>
              <w:delText>12</w:delText>
            </w:r>
          </w:del>
        </w:p>
        <w:p w14:paraId="0C8E019C" w14:textId="77777777" w:rsidR="00D636F4" w:rsidDel="00372D21" w:rsidRDefault="00D636F4">
          <w:pPr>
            <w:pStyle w:val="TOC2"/>
            <w:tabs>
              <w:tab w:val="right" w:leader="dot" w:pos="9062"/>
            </w:tabs>
            <w:rPr>
              <w:del w:id="87" w:author="Nicholas Didier" w:date="2013-11-24T19:34:00Z"/>
              <w:rFonts w:eastAsiaTheme="minorEastAsia"/>
              <w:noProof/>
              <w:szCs w:val="24"/>
              <w:lang w:val="en-US" w:eastAsia="ja-JP"/>
            </w:rPr>
          </w:pPr>
          <w:del w:id="88" w:author="Nicholas Didier" w:date="2013-11-24T19:34:00Z">
            <w:r w:rsidDel="00372D21">
              <w:rPr>
                <w:noProof/>
              </w:rPr>
              <w:delText>2.1. Aperçu historique et éléments de cadrage</w:delText>
            </w:r>
            <w:r w:rsidDel="00372D21">
              <w:rPr>
                <w:noProof/>
              </w:rPr>
              <w:tab/>
              <w:delText>12</w:delText>
            </w:r>
          </w:del>
        </w:p>
        <w:p w14:paraId="3EE07F16" w14:textId="77777777" w:rsidR="00D636F4" w:rsidDel="00372D21" w:rsidRDefault="00D636F4">
          <w:pPr>
            <w:pStyle w:val="TOC2"/>
            <w:tabs>
              <w:tab w:val="right" w:leader="dot" w:pos="9062"/>
            </w:tabs>
            <w:rPr>
              <w:del w:id="89" w:author="Nicholas Didier" w:date="2013-11-24T19:34:00Z"/>
              <w:rFonts w:eastAsiaTheme="minorEastAsia"/>
              <w:noProof/>
              <w:szCs w:val="24"/>
              <w:lang w:val="en-US" w:eastAsia="ja-JP"/>
            </w:rPr>
          </w:pPr>
          <w:del w:id="90" w:author="Nicholas Didier" w:date="2013-11-24T19:34:00Z">
            <w:r w:rsidDel="00372D21">
              <w:rPr>
                <w:noProof/>
              </w:rPr>
              <w:delText>2.2. Le concept des Science Centers</w:delText>
            </w:r>
            <w:r w:rsidDel="00372D21">
              <w:rPr>
                <w:noProof/>
              </w:rPr>
              <w:tab/>
              <w:delText>13</w:delText>
            </w:r>
          </w:del>
        </w:p>
        <w:p w14:paraId="4578386C" w14:textId="77777777" w:rsidR="00D636F4" w:rsidDel="00372D21" w:rsidRDefault="00D636F4">
          <w:pPr>
            <w:pStyle w:val="TOC2"/>
            <w:tabs>
              <w:tab w:val="right" w:leader="dot" w:pos="9062"/>
            </w:tabs>
            <w:rPr>
              <w:del w:id="91" w:author="Nicholas Didier" w:date="2013-11-24T19:34:00Z"/>
              <w:rFonts w:eastAsiaTheme="minorEastAsia"/>
              <w:noProof/>
              <w:szCs w:val="24"/>
              <w:lang w:val="en-US" w:eastAsia="ja-JP"/>
            </w:rPr>
          </w:pPr>
          <w:del w:id="92" w:author="Nicholas Didier" w:date="2013-11-24T19:34:00Z">
            <w:r w:rsidDel="00372D21">
              <w:rPr>
                <w:noProof/>
              </w:rPr>
              <w:delText>2.3. Les chiffres des « Science Centers »</w:delText>
            </w:r>
            <w:r w:rsidDel="00372D21">
              <w:rPr>
                <w:noProof/>
              </w:rPr>
              <w:tab/>
              <w:delText>16</w:delText>
            </w:r>
          </w:del>
        </w:p>
        <w:p w14:paraId="30196160" w14:textId="77777777" w:rsidR="00D636F4" w:rsidDel="00372D21" w:rsidRDefault="00D636F4">
          <w:pPr>
            <w:pStyle w:val="TOC2"/>
            <w:tabs>
              <w:tab w:val="right" w:leader="dot" w:pos="9062"/>
            </w:tabs>
            <w:rPr>
              <w:del w:id="93" w:author="Nicholas Didier" w:date="2013-11-24T19:34:00Z"/>
              <w:rFonts w:eastAsiaTheme="minorEastAsia"/>
              <w:noProof/>
              <w:szCs w:val="24"/>
              <w:lang w:val="en-US" w:eastAsia="ja-JP"/>
            </w:rPr>
          </w:pPr>
          <w:del w:id="94" w:author="Nicholas Didier" w:date="2013-11-24T19:34:00Z">
            <w:r w:rsidDel="00372D21">
              <w:rPr>
                <w:noProof/>
              </w:rPr>
              <w:delText>2.4. La clientèle des musées scientifiques interactifs</w:delText>
            </w:r>
            <w:r w:rsidDel="00372D21">
              <w:rPr>
                <w:noProof/>
              </w:rPr>
              <w:tab/>
              <w:delText>18</w:delText>
            </w:r>
          </w:del>
        </w:p>
        <w:p w14:paraId="58B9670E" w14:textId="77777777" w:rsidR="00D636F4" w:rsidDel="00372D21" w:rsidRDefault="00D636F4">
          <w:pPr>
            <w:pStyle w:val="TOC1"/>
            <w:tabs>
              <w:tab w:val="left" w:pos="822"/>
              <w:tab w:val="right" w:leader="dot" w:pos="9062"/>
            </w:tabs>
            <w:rPr>
              <w:del w:id="95" w:author="Nicholas Didier" w:date="2013-11-24T19:34:00Z"/>
              <w:rFonts w:eastAsiaTheme="minorEastAsia"/>
              <w:noProof/>
              <w:szCs w:val="24"/>
              <w:lang w:val="en-US" w:eastAsia="ja-JP"/>
            </w:rPr>
          </w:pPr>
          <w:del w:id="96" w:author="Nicholas Didier" w:date="2013-11-24T19:34:00Z">
            <w:r w:rsidDel="00372D21">
              <w:rPr>
                <w:noProof/>
              </w:rPr>
              <w:delText>3)</w:delText>
            </w:r>
            <w:r w:rsidDel="00372D21">
              <w:rPr>
                <w:rFonts w:eastAsiaTheme="minorEastAsia"/>
                <w:noProof/>
                <w:szCs w:val="24"/>
                <w:lang w:val="en-US" w:eastAsia="ja-JP"/>
              </w:rPr>
              <w:tab/>
            </w:r>
            <w:r w:rsidDel="00372D21">
              <w:rPr>
                <w:noProof/>
              </w:rPr>
              <w:delText>Le cas du Swiss Science Center Technorama à Winterthur</w:delText>
            </w:r>
            <w:r w:rsidDel="00372D21">
              <w:rPr>
                <w:noProof/>
              </w:rPr>
              <w:tab/>
              <w:delText>21</w:delText>
            </w:r>
          </w:del>
        </w:p>
        <w:p w14:paraId="5BB3735A" w14:textId="77777777" w:rsidR="00D636F4" w:rsidDel="00372D21" w:rsidRDefault="00D636F4">
          <w:pPr>
            <w:pStyle w:val="TOC2"/>
            <w:tabs>
              <w:tab w:val="right" w:leader="dot" w:pos="9062"/>
            </w:tabs>
            <w:rPr>
              <w:del w:id="97" w:author="Nicholas Didier" w:date="2013-11-24T19:34:00Z"/>
              <w:rFonts w:eastAsiaTheme="minorEastAsia"/>
              <w:noProof/>
              <w:szCs w:val="24"/>
              <w:lang w:val="en-US" w:eastAsia="ja-JP"/>
            </w:rPr>
          </w:pPr>
          <w:del w:id="98" w:author="Nicholas Didier" w:date="2013-11-24T19:34:00Z">
            <w:r w:rsidDel="00372D21">
              <w:rPr>
                <w:noProof/>
              </w:rPr>
              <w:delText>3.1. Aperçu historique</w:delText>
            </w:r>
            <w:r w:rsidDel="00372D21">
              <w:rPr>
                <w:noProof/>
              </w:rPr>
              <w:tab/>
              <w:delText>21</w:delText>
            </w:r>
          </w:del>
        </w:p>
        <w:p w14:paraId="0E5D39C9" w14:textId="77777777" w:rsidR="00D636F4" w:rsidDel="00372D21" w:rsidRDefault="00D636F4">
          <w:pPr>
            <w:pStyle w:val="TOC2"/>
            <w:tabs>
              <w:tab w:val="right" w:leader="dot" w:pos="9062"/>
            </w:tabs>
            <w:rPr>
              <w:del w:id="99" w:author="Nicholas Didier" w:date="2013-11-24T19:34:00Z"/>
              <w:rFonts w:eastAsiaTheme="minorEastAsia"/>
              <w:noProof/>
              <w:szCs w:val="24"/>
              <w:lang w:val="en-US" w:eastAsia="ja-JP"/>
            </w:rPr>
          </w:pPr>
          <w:del w:id="100" w:author="Nicholas Didier" w:date="2013-11-24T19:34:00Z">
            <w:r w:rsidDel="00372D21">
              <w:rPr>
                <w:noProof/>
              </w:rPr>
              <w:delText>3.2. Le concept de Technorama</w:delText>
            </w:r>
            <w:r w:rsidDel="00372D21">
              <w:rPr>
                <w:noProof/>
              </w:rPr>
              <w:tab/>
              <w:delText>22</w:delText>
            </w:r>
          </w:del>
        </w:p>
        <w:p w14:paraId="297E91B0" w14:textId="77777777" w:rsidR="00D636F4" w:rsidDel="00372D21" w:rsidRDefault="00D636F4">
          <w:pPr>
            <w:pStyle w:val="TOC2"/>
            <w:tabs>
              <w:tab w:val="right" w:leader="dot" w:pos="9062"/>
            </w:tabs>
            <w:rPr>
              <w:del w:id="101" w:author="Nicholas Didier" w:date="2013-11-24T19:34:00Z"/>
              <w:rFonts w:eastAsiaTheme="minorEastAsia"/>
              <w:noProof/>
              <w:szCs w:val="24"/>
              <w:lang w:val="en-US" w:eastAsia="ja-JP"/>
            </w:rPr>
          </w:pPr>
          <w:del w:id="102" w:author="Nicholas Didier" w:date="2013-11-24T19:34:00Z">
            <w:r w:rsidDel="00372D21">
              <w:rPr>
                <w:noProof/>
              </w:rPr>
              <w:delText>3.3. Les chiffres de Technorama</w:delText>
            </w:r>
            <w:r w:rsidDel="00372D21">
              <w:rPr>
                <w:noProof/>
              </w:rPr>
              <w:tab/>
              <w:delText>23</w:delText>
            </w:r>
          </w:del>
        </w:p>
        <w:p w14:paraId="77A7D338" w14:textId="77777777" w:rsidR="00D636F4" w:rsidDel="00372D21" w:rsidRDefault="00D636F4">
          <w:pPr>
            <w:pStyle w:val="TOC1"/>
            <w:tabs>
              <w:tab w:val="left" w:pos="822"/>
              <w:tab w:val="right" w:leader="dot" w:pos="9062"/>
            </w:tabs>
            <w:rPr>
              <w:del w:id="103" w:author="Nicholas Didier" w:date="2013-11-24T19:34:00Z"/>
              <w:rFonts w:eastAsiaTheme="minorEastAsia"/>
              <w:noProof/>
              <w:szCs w:val="24"/>
              <w:lang w:val="en-US" w:eastAsia="ja-JP"/>
            </w:rPr>
          </w:pPr>
          <w:del w:id="104" w:author="Nicholas Didier" w:date="2013-11-24T19:34:00Z">
            <w:r w:rsidDel="00372D21">
              <w:rPr>
                <w:noProof/>
              </w:rPr>
              <w:delText>4)</w:delText>
            </w:r>
            <w:r w:rsidDel="00372D21">
              <w:rPr>
                <w:rFonts w:eastAsiaTheme="minorEastAsia"/>
                <w:noProof/>
                <w:szCs w:val="24"/>
                <w:lang w:val="en-US" w:eastAsia="ja-JP"/>
              </w:rPr>
              <w:tab/>
            </w:r>
            <w:r w:rsidDel="00372D21">
              <w:rPr>
                <w:noProof/>
              </w:rPr>
              <w:delText>La zone de chalandise autour de Differdange</w:delText>
            </w:r>
            <w:r w:rsidDel="00372D21">
              <w:rPr>
                <w:noProof/>
              </w:rPr>
              <w:tab/>
              <w:delText>25</w:delText>
            </w:r>
          </w:del>
        </w:p>
        <w:p w14:paraId="7C5EF3B7" w14:textId="77777777" w:rsidR="00D636F4" w:rsidDel="00372D21" w:rsidRDefault="00D636F4">
          <w:pPr>
            <w:pStyle w:val="TOC2"/>
            <w:tabs>
              <w:tab w:val="right" w:leader="dot" w:pos="9062"/>
            </w:tabs>
            <w:rPr>
              <w:del w:id="105" w:author="Nicholas Didier" w:date="2013-11-24T19:34:00Z"/>
              <w:rFonts w:eastAsiaTheme="minorEastAsia"/>
              <w:noProof/>
              <w:szCs w:val="24"/>
              <w:lang w:val="en-US" w:eastAsia="ja-JP"/>
            </w:rPr>
          </w:pPr>
          <w:del w:id="106" w:author="Nicholas Didier" w:date="2013-11-24T19:34:00Z">
            <w:r w:rsidDel="00372D21">
              <w:rPr>
                <w:noProof/>
              </w:rPr>
              <w:delText>4.1. Définition de la zone de chalandise</w:delText>
            </w:r>
            <w:r w:rsidDel="00372D21">
              <w:rPr>
                <w:noProof/>
              </w:rPr>
              <w:tab/>
              <w:delText>25</w:delText>
            </w:r>
          </w:del>
        </w:p>
        <w:p w14:paraId="61B8B4BB" w14:textId="77777777" w:rsidR="00D636F4" w:rsidDel="00372D21" w:rsidRDefault="00D636F4">
          <w:pPr>
            <w:pStyle w:val="TOC2"/>
            <w:tabs>
              <w:tab w:val="right" w:leader="dot" w:pos="9062"/>
            </w:tabs>
            <w:rPr>
              <w:del w:id="107" w:author="Nicholas Didier" w:date="2013-11-24T19:34:00Z"/>
              <w:rFonts w:eastAsiaTheme="minorEastAsia"/>
              <w:noProof/>
              <w:szCs w:val="24"/>
              <w:lang w:val="en-US" w:eastAsia="ja-JP"/>
            </w:rPr>
          </w:pPr>
          <w:del w:id="108" w:author="Nicholas Didier" w:date="2013-11-24T19:34:00Z">
            <w:r w:rsidDel="00372D21">
              <w:rPr>
                <w:noProof/>
              </w:rPr>
              <w:delText>4.2. Analyse concurrentielle</w:delText>
            </w:r>
            <w:r w:rsidDel="00372D21">
              <w:rPr>
                <w:noProof/>
              </w:rPr>
              <w:tab/>
              <w:delText>32</w:delText>
            </w:r>
          </w:del>
        </w:p>
        <w:p w14:paraId="05FA5084" w14:textId="77777777" w:rsidR="00D636F4" w:rsidDel="00372D21" w:rsidRDefault="00D636F4">
          <w:pPr>
            <w:pStyle w:val="TOC2"/>
            <w:tabs>
              <w:tab w:val="right" w:leader="dot" w:pos="9062"/>
            </w:tabs>
            <w:rPr>
              <w:del w:id="109" w:author="Nicholas Didier" w:date="2013-11-24T19:34:00Z"/>
              <w:rFonts w:eastAsiaTheme="minorEastAsia"/>
              <w:noProof/>
              <w:szCs w:val="24"/>
              <w:lang w:val="en-US" w:eastAsia="ja-JP"/>
            </w:rPr>
          </w:pPr>
          <w:del w:id="110" w:author="Nicholas Didier" w:date="2013-11-24T19:34:00Z">
            <w:r w:rsidDel="00372D21">
              <w:rPr>
                <w:noProof/>
              </w:rPr>
              <w:delText>4.3. Données démographiques et caractéristiques</w:delText>
            </w:r>
            <w:r w:rsidDel="00372D21">
              <w:rPr>
                <w:noProof/>
              </w:rPr>
              <w:tab/>
              <w:delText>36</w:delText>
            </w:r>
          </w:del>
        </w:p>
        <w:p w14:paraId="6EEF7E9D" w14:textId="77777777" w:rsidR="00D636F4" w:rsidDel="00372D21" w:rsidRDefault="00D636F4">
          <w:pPr>
            <w:pStyle w:val="TOC1"/>
            <w:tabs>
              <w:tab w:val="left" w:pos="822"/>
              <w:tab w:val="right" w:leader="dot" w:pos="9062"/>
            </w:tabs>
            <w:rPr>
              <w:del w:id="111" w:author="Nicholas Didier" w:date="2013-11-24T19:34:00Z"/>
              <w:rFonts w:eastAsiaTheme="minorEastAsia"/>
              <w:noProof/>
              <w:szCs w:val="24"/>
              <w:lang w:val="en-US" w:eastAsia="ja-JP"/>
            </w:rPr>
          </w:pPr>
          <w:del w:id="112" w:author="Nicholas Didier" w:date="2013-11-24T19:34:00Z">
            <w:r w:rsidDel="00372D21">
              <w:rPr>
                <w:noProof/>
              </w:rPr>
              <w:delText>5)</w:delText>
            </w:r>
            <w:r w:rsidDel="00372D21">
              <w:rPr>
                <w:rFonts w:eastAsiaTheme="minorEastAsia"/>
                <w:noProof/>
                <w:szCs w:val="24"/>
                <w:lang w:val="en-US" w:eastAsia="ja-JP"/>
              </w:rPr>
              <w:tab/>
            </w:r>
            <w:r w:rsidDel="00372D21">
              <w:rPr>
                <w:noProof/>
              </w:rPr>
              <w:delText>Le Tourisme au Luxembourg et dans la région</w:delText>
            </w:r>
            <w:r w:rsidDel="00372D21">
              <w:rPr>
                <w:noProof/>
              </w:rPr>
              <w:tab/>
              <w:delText>39</w:delText>
            </w:r>
          </w:del>
        </w:p>
        <w:p w14:paraId="74D942BF" w14:textId="77777777" w:rsidR="00D636F4" w:rsidDel="00372D21" w:rsidRDefault="00D636F4">
          <w:pPr>
            <w:pStyle w:val="TOC2"/>
            <w:tabs>
              <w:tab w:val="right" w:leader="dot" w:pos="9062"/>
            </w:tabs>
            <w:rPr>
              <w:del w:id="113" w:author="Nicholas Didier" w:date="2013-11-24T19:34:00Z"/>
              <w:rFonts w:eastAsiaTheme="minorEastAsia"/>
              <w:noProof/>
              <w:szCs w:val="24"/>
              <w:lang w:val="en-US" w:eastAsia="ja-JP"/>
            </w:rPr>
          </w:pPr>
          <w:del w:id="114" w:author="Nicholas Didier" w:date="2013-11-24T19:34:00Z">
            <w:r w:rsidDel="00372D21">
              <w:rPr>
                <w:noProof/>
              </w:rPr>
              <w:delText>5.1. Le tourisme au Luxembourg</w:delText>
            </w:r>
            <w:r w:rsidDel="00372D21">
              <w:rPr>
                <w:noProof/>
              </w:rPr>
              <w:tab/>
              <w:delText>39</w:delText>
            </w:r>
          </w:del>
        </w:p>
        <w:p w14:paraId="4DE28103" w14:textId="77777777" w:rsidR="00D636F4" w:rsidDel="00372D21" w:rsidRDefault="00D636F4">
          <w:pPr>
            <w:pStyle w:val="TOC2"/>
            <w:tabs>
              <w:tab w:val="right" w:leader="dot" w:pos="9062"/>
            </w:tabs>
            <w:rPr>
              <w:del w:id="115" w:author="Nicholas Didier" w:date="2013-11-24T19:34:00Z"/>
              <w:rFonts w:eastAsiaTheme="minorEastAsia"/>
              <w:noProof/>
              <w:szCs w:val="24"/>
              <w:lang w:val="en-US" w:eastAsia="ja-JP"/>
            </w:rPr>
          </w:pPr>
          <w:del w:id="116" w:author="Nicholas Didier" w:date="2013-11-24T19:34:00Z">
            <w:r w:rsidDel="00372D21">
              <w:rPr>
                <w:noProof/>
              </w:rPr>
              <w:delText>5.2. Les Terres Rouges</w:delText>
            </w:r>
            <w:r w:rsidDel="00372D21">
              <w:rPr>
                <w:noProof/>
              </w:rPr>
              <w:tab/>
              <w:delText>45</w:delText>
            </w:r>
          </w:del>
        </w:p>
        <w:p w14:paraId="057C3206" w14:textId="77777777" w:rsidR="00D636F4" w:rsidDel="00372D21" w:rsidRDefault="00D636F4">
          <w:pPr>
            <w:pStyle w:val="TOC2"/>
            <w:tabs>
              <w:tab w:val="right" w:leader="dot" w:pos="9062"/>
            </w:tabs>
            <w:rPr>
              <w:del w:id="117" w:author="Nicholas Didier" w:date="2013-11-24T19:34:00Z"/>
              <w:rFonts w:eastAsiaTheme="minorEastAsia"/>
              <w:noProof/>
              <w:szCs w:val="24"/>
              <w:lang w:val="en-US" w:eastAsia="ja-JP"/>
            </w:rPr>
          </w:pPr>
          <w:del w:id="118" w:author="Nicholas Didier" w:date="2013-11-24T19:34:00Z">
            <w:r w:rsidDel="00372D21">
              <w:rPr>
                <w:noProof/>
              </w:rPr>
              <w:delText>5.3. L’impact économique du Tourisme</w:delText>
            </w:r>
            <w:r w:rsidDel="00372D21">
              <w:rPr>
                <w:noProof/>
              </w:rPr>
              <w:tab/>
              <w:delText>47</w:delText>
            </w:r>
          </w:del>
        </w:p>
        <w:p w14:paraId="0897D32B" w14:textId="77777777" w:rsidR="00D636F4" w:rsidDel="00372D21" w:rsidRDefault="00D636F4">
          <w:pPr>
            <w:pStyle w:val="TOC1"/>
            <w:tabs>
              <w:tab w:val="left" w:pos="822"/>
              <w:tab w:val="right" w:leader="dot" w:pos="9062"/>
            </w:tabs>
            <w:rPr>
              <w:del w:id="119" w:author="Nicholas Didier" w:date="2013-11-24T19:34:00Z"/>
              <w:rFonts w:eastAsiaTheme="minorEastAsia"/>
              <w:noProof/>
              <w:szCs w:val="24"/>
              <w:lang w:val="en-US" w:eastAsia="ja-JP"/>
            </w:rPr>
          </w:pPr>
          <w:del w:id="120" w:author="Nicholas Didier" w:date="2013-11-24T19:34:00Z">
            <w:r w:rsidDel="00372D21">
              <w:rPr>
                <w:noProof/>
              </w:rPr>
              <w:delText>6)</w:delText>
            </w:r>
            <w:r w:rsidDel="00372D21">
              <w:rPr>
                <w:rFonts w:eastAsiaTheme="minorEastAsia"/>
                <w:noProof/>
                <w:szCs w:val="24"/>
                <w:lang w:val="en-US" w:eastAsia="ja-JP"/>
              </w:rPr>
              <w:tab/>
            </w:r>
            <w:r w:rsidDel="00372D21">
              <w:rPr>
                <w:noProof/>
              </w:rPr>
              <w:delText>Le cas du Parc Merveilleux à Bettembourg</w:delText>
            </w:r>
            <w:r w:rsidDel="00372D21">
              <w:rPr>
                <w:noProof/>
              </w:rPr>
              <w:tab/>
              <w:delText>50</w:delText>
            </w:r>
          </w:del>
        </w:p>
        <w:p w14:paraId="438CDAEF" w14:textId="77777777" w:rsidR="00D636F4" w:rsidDel="00372D21" w:rsidRDefault="00D636F4">
          <w:pPr>
            <w:pStyle w:val="TOC1"/>
            <w:tabs>
              <w:tab w:val="left" w:pos="822"/>
              <w:tab w:val="right" w:leader="dot" w:pos="9062"/>
            </w:tabs>
            <w:rPr>
              <w:del w:id="121" w:author="Nicholas Didier" w:date="2013-11-24T19:34:00Z"/>
              <w:rFonts w:eastAsiaTheme="minorEastAsia"/>
              <w:noProof/>
              <w:szCs w:val="24"/>
              <w:lang w:val="en-US" w:eastAsia="ja-JP"/>
            </w:rPr>
          </w:pPr>
          <w:del w:id="122" w:author="Nicholas Didier" w:date="2013-11-24T19:34:00Z">
            <w:r w:rsidDel="00372D21">
              <w:rPr>
                <w:noProof/>
              </w:rPr>
              <w:delText>7)</w:delText>
            </w:r>
            <w:r w:rsidDel="00372D21">
              <w:rPr>
                <w:rFonts w:eastAsiaTheme="minorEastAsia"/>
                <w:noProof/>
                <w:szCs w:val="24"/>
                <w:lang w:val="en-US" w:eastAsia="ja-JP"/>
              </w:rPr>
              <w:tab/>
            </w:r>
            <w:r w:rsidDel="00372D21">
              <w:rPr>
                <w:noProof/>
              </w:rPr>
              <w:delText>Conclusions pour le projet Luxembourg Science Center à Differdange</w:delText>
            </w:r>
            <w:r w:rsidDel="00372D21">
              <w:rPr>
                <w:noProof/>
              </w:rPr>
              <w:tab/>
              <w:delText>54</w:delText>
            </w:r>
          </w:del>
        </w:p>
        <w:p w14:paraId="0DB7D327" w14:textId="77777777" w:rsidR="00D636F4" w:rsidDel="00372D21" w:rsidRDefault="00D636F4">
          <w:pPr>
            <w:pStyle w:val="TOC2"/>
            <w:tabs>
              <w:tab w:val="right" w:leader="dot" w:pos="9062"/>
            </w:tabs>
            <w:rPr>
              <w:del w:id="123" w:author="Nicholas Didier" w:date="2013-11-24T19:34:00Z"/>
              <w:rFonts w:eastAsiaTheme="minorEastAsia"/>
              <w:noProof/>
              <w:szCs w:val="24"/>
              <w:lang w:val="en-US" w:eastAsia="ja-JP"/>
            </w:rPr>
          </w:pPr>
          <w:del w:id="124" w:author="Nicholas Didier" w:date="2013-11-24T19:34:00Z">
            <w:r w:rsidDel="00372D21">
              <w:rPr>
                <w:noProof/>
              </w:rPr>
              <w:delText>7.1. Analyse des Science Centres; chiffres, concepts et clientèle</w:delText>
            </w:r>
            <w:r w:rsidDel="00372D21">
              <w:rPr>
                <w:noProof/>
              </w:rPr>
              <w:tab/>
              <w:delText>54</w:delText>
            </w:r>
          </w:del>
        </w:p>
        <w:p w14:paraId="602C27DA" w14:textId="77777777" w:rsidR="00D636F4" w:rsidDel="00372D21" w:rsidRDefault="00D636F4">
          <w:pPr>
            <w:pStyle w:val="TOC2"/>
            <w:tabs>
              <w:tab w:val="right" w:leader="dot" w:pos="9062"/>
            </w:tabs>
            <w:rPr>
              <w:del w:id="125" w:author="Nicholas Didier" w:date="2013-11-24T19:34:00Z"/>
              <w:rFonts w:eastAsiaTheme="minorEastAsia"/>
              <w:noProof/>
              <w:szCs w:val="24"/>
              <w:lang w:val="en-US" w:eastAsia="ja-JP"/>
            </w:rPr>
          </w:pPr>
          <w:del w:id="126" w:author="Nicholas Didier" w:date="2013-11-24T19:34:00Z">
            <w:r w:rsidDel="00372D21">
              <w:rPr>
                <w:noProof/>
              </w:rPr>
              <w:delText>7.2. Étude détaillée du Swiss Science Center « Technorama » à Winterthur</w:delText>
            </w:r>
            <w:r w:rsidDel="00372D21">
              <w:rPr>
                <w:noProof/>
              </w:rPr>
              <w:tab/>
              <w:delText>55</w:delText>
            </w:r>
          </w:del>
        </w:p>
        <w:p w14:paraId="1901C83D" w14:textId="77777777" w:rsidR="00D636F4" w:rsidDel="00372D21" w:rsidRDefault="00D636F4">
          <w:pPr>
            <w:pStyle w:val="TOC2"/>
            <w:tabs>
              <w:tab w:val="right" w:leader="dot" w:pos="9062"/>
            </w:tabs>
            <w:rPr>
              <w:del w:id="127" w:author="Nicholas Didier" w:date="2013-11-24T19:34:00Z"/>
              <w:rFonts w:eastAsiaTheme="minorEastAsia"/>
              <w:noProof/>
              <w:szCs w:val="24"/>
              <w:lang w:val="en-US" w:eastAsia="ja-JP"/>
            </w:rPr>
          </w:pPr>
          <w:del w:id="128" w:author="Nicholas Didier" w:date="2013-11-24T19:34:00Z">
            <w:r w:rsidDel="00372D21">
              <w:rPr>
                <w:noProof/>
              </w:rPr>
              <w:delText>7.3. Définition et examen de la zone de chalandise du Projet</w:delText>
            </w:r>
            <w:r w:rsidDel="00372D21">
              <w:rPr>
                <w:noProof/>
              </w:rPr>
              <w:tab/>
              <w:delText>56</w:delText>
            </w:r>
          </w:del>
        </w:p>
        <w:p w14:paraId="746B912B" w14:textId="77777777" w:rsidR="00D636F4" w:rsidDel="00372D21" w:rsidRDefault="00D636F4">
          <w:pPr>
            <w:pStyle w:val="TOC2"/>
            <w:tabs>
              <w:tab w:val="right" w:leader="dot" w:pos="9062"/>
            </w:tabs>
            <w:rPr>
              <w:del w:id="129" w:author="Nicholas Didier" w:date="2013-11-24T19:34:00Z"/>
              <w:rFonts w:eastAsiaTheme="minorEastAsia"/>
              <w:noProof/>
              <w:szCs w:val="24"/>
              <w:lang w:val="en-US" w:eastAsia="ja-JP"/>
            </w:rPr>
          </w:pPr>
          <w:del w:id="130" w:author="Nicholas Didier" w:date="2013-11-24T19:34:00Z">
            <w:r w:rsidDel="00372D21">
              <w:rPr>
                <w:noProof/>
              </w:rPr>
              <w:delText>7.4. Analyse du tourisme et de l’offre touristique avec le Parc Merveilleux</w:delText>
            </w:r>
            <w:r w:rsidDel="00372D21">
              <w:rPr>
                <w:noProof/>
              </w:rPr>
              <w:tab/>
              <w:delText>57</w:delText>
            </w:r>
          </w:del>
        </w:p>
        <w:p w14:paraId="5DAD039F" w14:textId="77777777" w:rsidR="00D636F4" w:rsidDel="00372D21" w:rsidRDefault="00D636F4">
          <w:pPr>
            <w:pStyle w:val="TOC1"/>
            <w:tabs>
              <w:tab w:val="right" w:leader="dot" w:pos="9062"/>
            </w:tabs>
            <w:rPr>
              <w:del w:id="131" w:author="Nicholas Didier" w:date="2013-11-24T19:34:00Z"/>
              <w:rFonts w:eastAsiaTheme="minorEastAsia"/>
              <w:noProof/>
              <w:szCs w:val="24"/>
              <w:lang w:val="en-US" w:eastAsia="ja-JP"/>
            </w:rPr>
          </w:pPr>
          <w:del w:id="132" w:author="Nicholas Didier" w:date="2013-11-24T19:34:00Z">
            <w:r w:rsidRPr="003C2F95" w:rsidDel="00372D21">
              <w:rPr>
                <w:noProof/>
                <w:lang w:val="en-GB"/>
              </w:rPr>
              <w:delText>Bibliographie</w:delText>
            </w:r>
            <w:r w:rsidDel="00372D21">
              <w:rPr>
                <w:noProof/>
              </w:rPr>
              <w:tab/>
              <w:delText>60</w:delText>
            </w:r>
          </w:del>
        </w:p>
        <w:p w14:paraId="5170E545" w14:textId="77777777" w:rsidR="00D636F4" w:rsidDel="00372D21" w:rsidRDefault="00D636F4">
          <w:pPr>
            <w:pStyle w:val="TOC1"/>
            <w:tabs>
              <w:tab w:val="right" w:leader="dot" w:pos="9062"/>
            </w:tabs>
            <w:rPr>
              <w:del w:id="133" w:author="Nicholas Didier" w:date="2013-11-24T19:34:00Z"/>
              <w:rFonts w:eastAsiaTheme="minorEastAsia"/>
              <w:noProof/>
              <w:szCs w:val="24"/>
              <w:lang w:val="en-US" w:eastAsia="ja-JP"/>
            </w:rPr>
          </w:pPr>
          <w:del w:id="134" w:author="Nicholas Didier" w:date="2013-11-24T19:34:00Z">
            <w:r w:rsidDel="00372D21">
              <w:rPr>
                <w:noProof/>
              </w:rPr>
              <w:delText>Table des illustrations :</w:delText>
            </w:r>
            <w:r w:rsidDel="00372D21">
              <w:rPr>
                <w:noProof/>
              </w:rPr>
              <w:tab/>
              <w:delText>62</w:delText>
            </w:r>
          </w:del>
        </w:p>
        <w:p w14:paraId="7318613A" w14:textId="77777777" w:rsidR="00D636F4" w:rsidDel="00372D21" w:rsidRDefault="00D636F4">
          <w:pPr>
            <w:pStyle w:val="TOC1"/>
            <w:tabs>
              <w:tab w:val="right" w:leader="dot" w:pos="9062"/>
            </w:tabs>
            <w:rPr>
              <w:del w:id="135" w:author="Nicholas Didier" w:date="2013-11-24T19:34:00Z"/>
              <w:rFonts w:eastAsiaTheme="minorEastAsia"/>
              <w:noProof/>
              <w:szCs w:val="24"/>
              <w:lang w:val="en-US" w:eastAsia="ja-JP"/>
            </w:rPr>
          </w:pPr>
          <w:del w:id="136" w:author="Nicholas Didier" w:date="2013-11-24T19:34:00Z">
            <w:r w:rsidDel="00372D21">
              <w:rPr>
                <w:noProof/>
              </w:rPr>
              <w:delText>Annexes</w:delText>
            </w:r>
            <w:r w:rsidDel="00372D21">
              <w:rPr>
                <w:noProof/>
              </w:rPr>
              <w:tab/>
              <w:delText>63</w:delText>
            </w:r>
          </w:del>
        </w:p>
        <w:p w14:paraId="0D24C60F" w14:textId="77777777" w:rsidR="00D636F4" w:rsidRDefault="00D636F4" w:rsidP="00D636F4">
          <w:pPr>
            <w:rPr>
              <w:lang w:val="fr-FR"/>
            </w:rPr>
          </w:pPr>
          <w:r>
            <w:rPr>
              <w:b/>
              <w:bCs/>
              <w:lang w:val="fr-FR"/>
            </w:rPr>
            <w:fldChar w:fldCharType="end"/>
          </w:r>
        </w:p>
        <w:bookmarkStart w:id="137" w:name="_GoBack" w:displacedByCustomXml="next"/>
        <w:bookmarkEnd w:id="137" w:displacedByCustomXml="next"/>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21CC3E00" w14:textId="77777777" w:rsidR="008773EE" w:rsidRPr="008773EE" w:rsidRDefault="008773EE" w:rsidP="008773EE">
      <w:pPr>
        <w:spacing w:after="0"/>
        <w:ind w:left="-187" w:firstLine="274"/>
        <w:jc w:val="center"/>
        <w:rPr>
          <w:rFonts w:cstheme="minorHAnsi"/>
          <w:b/>
        </w:rPr>
      </w:pPr>
      <w:r w:rsidRPr="008773EE">
        <w:rPr>
          <w:rFonts w:cstheme="minorHAnsi"/>
          <w:b/>
        </w:rPr>
        <w:t xml:space="preserve">CONCLUSIONS SOMMAIRES ET METHODES DE TRAVAIL </w:t>
      </w:r>
    </w:p>
    <w:p w14:paraId="592C8B18" w14:textId="337342C5" w:rsidR="008773EE" w:rsidRPr="008773EE" w:rsidRDefault="008773EE" w:rsidP="008773EE">
      <w:pPr>
        <w:ind w:left="-180" w:firstLine="270"/>
        <w:jc w:val="center"/>
        <w:rPr>
          <w:rFonts w:cstheme="minorHAnsi"/>
          <w:b/>
        </w:rPr>
      </w:pPr>
      <w:r w:rsidRPr="008773EE">
        <w:rPr>
          <w:rFonts w:cstheme="minorHAnsi"/>
          <w:b/>
        </w:rPr>
        <w:t>DE L’ETUDE DE MARCHE</w:t>
      </w:r>
    </w:p>
    <w:p w14:paraId="1442E51D" w14:textId="462C4050"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w:t>
      </w:r>
      <w:ins w:id="138" w:author="Nicholas Didier" w:date="2013-11-19T10:53:00Z">
        <w:r w:rsidR="00E81508">
          <w:rPr>
            <w:rFonts w:cstheme="minorHAnsi"/>
          </w:rPr>
          <w:t>Nous avons</w:t>
        </w:r>
      </w:ins>
      <w:r w:rsidRPr="008773EE">
        <w:rPr>
          <w:rFonts w:cstheme="minorHAnsi"/>
        </w:rPr>
        <w:t xml:space="preserve"> </w:t>
      </w:r>
      <w:ins w:id="139" w:author="Nicholas Didier" w:date="2013-11-19T10:53:00Z">
        <w:r w:rsidR="00E81508">
          <w:rPr>
            <w:rFonts w:cstheme="minorHAnsi"/>
          </w:rPr>
          <w:t xml:space="preserve">ainsi </w:t>
        </w:r>
      </w:ins>
      <w:r w:rsidRPr="008773EE">
        <w:rPr>
          <w:rFonts w:cstheme="minorHAnsi"/>
        </w:rPr>
        <w:t xml:space="preserve">identifié individuellement plus de 3.000 entités administratives groupées par code postal et distances,  distribuées en cinq créneaux horaires de 1.00 heure de route, de 1.01 à 1.30 H, de 1.31 à 2.00 H, 2.01 à 2.30 H et de 2.31 à 3.00 H.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ins w:id="140" w:author="Jean Calmes" w:date="2013-11-10T21:44:00Z">
        <w:r w:rsidR="00D5008C">
          <w:rPr>
            <w:rFonts w:cstheme="minorHAnsi"/>
          </w:rPr>
          <w:t xml:space="preserve"> </w:t>
        </w:r>
      </w:ins>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2AAC28E3" w:rsidR="008773EE" w:rsidRPr="008773EE" w:rsidRDefault="008773EE" w:rsidP="008773EE">
      <w:pPr>
        <w:ind w:left="-180" w:right="-156" w:firstLine="270"/>
        <w:rPr>
          <w:rFonts w:cstheme="minorHAnsi"/>
        </w:rPr>
      </w:pPr>
      <w:r w:rsidRPr="008773EE">
        <w:rPr>
          <w:rFonts w:cstheme="minorHAnsi"/>
        </w:rPr>
        <w:t xml:space="preserve">La question qui se posait fut de savoir si par juxtaposition des zones de chalandise de Winterthur et de Differdange, et en </w:t>
      </w:r>
      <w:ins w:id="141" w:author="Nicholas Didier" w:date="2013-11-19T10:53:00Z">
        <w:r w:rsidR="00E81508">
          <w:rPr>
            <w:rFonts w:cstheme="minorHAnsi"/>
          </w:rPr>
          <w:t>connaissant</w:t>
        </w:r>
        <w:r w:rsidR="00E81508" w:rsidRPr="008773EE">
          <w:rPr>
            <w:rFonts w:cstheme="minorHAnsi"/>
          </w:rPr>
          <w:t xml:space="preserve"> </w:t>
        </w:r>
      </w:ins>
      <w:r w:rsidRPr="008773EE">
        <w:rPr>
          <w:rFonts w:cstheme="minorHAnsi"/>
        </w:rPr>
        <w:t>les résultats en</w:t>
      </w:r>
      <w:ins w:id="142" w:author="Nicholas Didier" w:date="2013-11-19T10:53:00Z">
        <w:r w:rsidR="00E81508">
          <w:rPr>
            <w:rFonts w:cstheme="minorHAnsi"/>
          </w:rPr>
          <w:t xml:space="preserve"> terme</w:t>
        </w:r>
      </w:ins>
      <w:ins w:id="143" w:author="Nicholas Didier" w:date="2013-11-19T10:54:00Z">
        <w:r w:rsidR="00E81508">
          <w:rPr>
            <w:rFonts w:cstheme="minorHAnsi"/>
          </w:rPr>
          <w:t>s de</w:t>
        </w:r>
      </w:ins>
      <w:r w:rsidRPr="008773EE">
        <w:rPr>
          <w:rFonts w:cstheme="minorHAnsi"/>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ins w:id="144" w:author="Nicholas Didier" w:date="2013-11-11T19:43:00Z">
              <w:r w:rsidR="00B850E6">
                <w:rPr>
                  <w:rFonts w:cstheme="minorHAnsi"/>
                  <w:sz w:val="20"/>
                  <w:szCs w:val="20"/>
                </w:rPr>
                <w:t>)</w:t>
              </w:r>
            </w:ins>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29A94E8E" w:rsidR="008773EE" w:rsidRPr="008773EE" w:rsidRDefault="008773EE" w:rsidP="00E81508">
            <w:pPr>
              <w:spacing w:line="240" w:lineRule="auto"/>
              <w:ind w:left="-180" w:firstLine="270"/>
              <w:jc w:val="center"/>
              <w:rPr>
                <w:rFonts w:cstheme="minorHAnsi"/>
              </w:rPr>
            </w:pPr>
            <w:r w:rsidRPr="008773EE">
              <w:rPr>
                <w:rFonts w:cstheme="minorHAnsi"/>
              </w:rPr>
              <w:t>8,</w:t>
            </w:r>
            <w:ins w:id="145" w:author="Nicholas Didier" w:date="2013-11-19T10:55:00Z">
              <w:r w:rsidR="00E81508">
                <w:rPr>
                  <w:rFonts w:cstheme="minorHAnsi"/>
                </w:rPr>
                <w:t>9</w:t>
              </w:r>
            </w:ins>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3824CA1" w:rsidR="008773EE" w:rsidRPr="008773EE" w:rsidRDefault="00F90E09" w:rsidP="001D627E">
            <w:pPr>
              <w:spacing w:line="240" w:lineRule="auto"/>
              <w:ind w:left="-180" w:firstLine="270"/>
              <w:jc w:val="center"/>
              <w:rPr>
                <w:rFonts w:cstheme="minorHAnsi"/>
              </w:rPr>
            </w:pPr>
            <w:ins w:id="146" w:author="Nicholas Didier" w:date="2013-11-11T19:36:00Z">
              <w:r>
                <w:rPr>
                  <w:rFonts w:cstheme="minorHAnsi"/>
                </w:rPr>
                <w:t>2</w:t>
              </w:r>
            </w:ins>
            <w:ins w:id="147" w:author="Nicholas Didier" w:date="2013-11-19T10:56:00Z">
              <w:r w:rsidR="001D627E">
                <w:rPr>
                  <w:rFonts w:cstheme="minorHAnsi"/>
                </w:rPr>
                <w:t>4</w:t>
              </w:r>
            </w:ins>
            <w:ins w:id="148" w:author="Nicholas Didier" w:date="2013-11-11T19:36:00Z">
              <w:r>
                <w:rPr>
                  <w:rFonts w:cstheme="minorHAnsi"/>
                </w:rPr>
                <w:t>,0</w:t>
              </w:r>
            </w:ins>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5F1FDF65" w:rsidR="008773EE" w:rsidRPr="008773EE" w:rsidRDefault="001D627E" w:rsidP="001D627E">
            <w:pPr>
              <w:spacing w:line="240" w:lineRule="auto"/>
              <w:ind w:left="-180" w:firstLine="270"/>
              <w:jc w:val="center"/>
              <w:rPr>
                <w:rFonts w:cstheme="minorHAnsi"/>
              </w:rPr>
            </w:pPr>
            <w:ins w:id="149" w:author="Nicholas Didier" w:date="2013-11-19T10:58:00Z">
              <w:r>
                <w:rPr>
                  <w:rFonts w:cstheme="minorHAnsi"/>
                </w:rPr>
                <w:t>41</w:t>
              </w:r>
            </w:ins>
            <w:r w:rsidR="008773EE" w:rsidRPr="008773EE">
              <w:rPr>
                <w:rFonts w:cstheme="minorHAnsi"/>
              </w:rPr>
              <w:t>,</w:t>
            </w:r>
            <w:ins w:id="150" w:author="Nicholas Didier" w:date="2013-11-19T10:58:00Z">
              <w:r>
                <w:rPr>
                  <w:rFonts w:cstheme="minorHAnsi"/>
                </w:rPr>
                <w:t>1</w:t>
              </w:r>
            </w:ins>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5AEB9186" w:rsidR="008773EE" w:rsidRPr="008773EE" w:rsidRDefault="008773EE" w:rsidP="00DD29E7">
            <w:pPr>
              <w:spacing w:line="240" w:lineRule="auto"/>
              <w:ind w:left="-180" w:firstLine="270"/>
              <w:jc w:val="center"/>
              <w:rPr>
                <w:rFonts w:cstheme="minorHAnsi"/>
              </w:rPr>
            </w:pPr>
            <w:r w:rsidRPr="008773EE">
              <w:rPr>
                <w:rFonts w:cstheme="minorHAnsi"/>
              </w:rPr>
              <w:t>9.</w:t>
            </w:r>
            <w:ins w:id="151" w:author="Nicholas Didier" w:date="2013-11-24T16:38:00Z">
              <w:r w:rsidR="00DD29E7">
                <w:rPr>
                  <w:rFonts w:cstheme="minorHAnsi"/>
                </w:rPr>
                <w:t>6</w:t>
              </w:r>
            </w:ins>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5EBC92B" w:rsidR="008773EE" w:rsidRPr="008773EE" w:rsidRDefault="001D627E" w:rsidP="00DD29E7">
            <w:pPr>
              <w:spacing w:line="240" w:lineRule="auto"/>
              <w:ind w:left="-180" w:firstLine="270"/>
              <w:jc w:val="center"/>
              <w:rPr>
                <w:rFonts w:cstheme="minorHAnsi"/>
              </w:rPr>
            </w:pPr>
            <w:ins w:id="152" w:author="Nicholas Didier" w:date="2013-11-19T10:58:00Z">
              <w:r>
                <w:rPr>
                  <w:rFonts w:cstheme="minorHAnsi"/>
                </w:rPr>
                <w:t>20</w:t>
              </w:r>
            </w:ins>
            <w:r w:rsidR="008773EE" w:rsidRPr="008773EE">
              <w:rPr>
                <w:rFonts w:cstheme="minorHAnsi"/>
              </w:rPr>
              <w:t>,</w:t>
            </w:r>
            <w:ins w:id="153" w:author="Nicholas Didier" w:date="2013-11-24T16:38:00Z">
              <w:r w:rsidR="00DD29E7">
                <w:rPr>
                  <w:rFonts w:cstheme="minorHAnsi"/>
                </w:rPr>
                <w:t>6</w:t>
              </w:r>
            </w:ins>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ins w:id="154" w:author="Nicholas Didier" w:date="2013-11-11T19:49:00Z"/>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5794F628" w:rsidR="008773EE" w:rsidRPr="008773EE" w:rsidRDefault="00A04901" w:rsidP="00DD29E7">
            <w:pPr>
              <w:spacing w:line="240" w:lineRule="auto"/>
              <w:ind w:left="-180" w:firstLine="270"/>
              <w:jc w:val="center"/>
              <w:rPr>
                <w:rFonts w:cstheme="minorHAnsi"/>
              </w:rPr>
            </w:pPr>
            <w:ins w:id="155" w:author="Nicholas Didier" w:date="2013-11-19T12:32:00Z">
              <w:r>
                <w:rPr>
                  <w:rFonts w:cstheme="minorHAnsi"/>
                </w:rPr>
                <w:t>-0</w:t>
              </w:r>
              <w:r w:rsidRPr="008773EE">
                <w:rPr>
                  <w:rFonts w:cstheme="minorHAnsi"/>
                </w:rPr>
                <w:t>.</w:t>
              </w:r>
            </w:ins>
            <w:ins w:id="156" w:author="Nicholas Didier" w:date="2013-11-24T16:38:00Z">
              <w:r w:rsidR="00DD29E7">
                <w:rPr>
                  <w:rFonts w:cstheme="minorHAnsi"/>
                </w:rPr>
                <w:t>7</w:t>
              </w:r>
            </w:ins>
          </w:p>
        </w:tc>
        <w:tc>
          <w:tcPr>
            <w:tcW w:w="2041" w:type="dxa"/>
            <w:vAlign w:val="center"/>
          </w:tcPr>
          <w:p w14:paraId="4969601D" w14:textId="4AB7D594" w:rsidR="008773EE" w:rsidRPr="008773EE" w:rsidRDefault="008773EE" w:rsidP="001D627E">
            <w:pPr>
              <w:spacing w:line="240" w:lineRule="auto"/>
              <w:ind w:left="-180" w:firstLine="270"/>
              <w:jc w:val="center"/>
              <w:rPr>
                <w:rFonts w:cstheme="minorHAnsi"/>
              </w:rPr>
            </w:pPr>
            <w:r w:rsidRPr="008773EE">
              <w:rPr>
                <w:rFonts w:cstheme="minorHAnsi"/>
              </w:rPr>
              <w:t>+</w:t>
            </w:r>
            <w:ins w:id="157" w:author="Nicholas Didier" w:date="2013-11-19T10:56:00Z">
              <w:r w:rsidR="001D627E">
                <w:rPr>
                  <w:rFonts w:cstheme="minorHAnsi"/>
                </w:rPr>
                <w:t>9</w:t>
              </w:r>
            </w:ins>
            <w:r w:rsidRPr="008773EE">
              <w:rPr>
                <w:rFonts w:cstheme="minorHAnsi"/>
              </w:rPr>
              <w:t>,</w:t>
            </w:r>
            <w:ins w:id="158" w:author="Nicholas Didier" w:date="2013-11-11T19:37:00Z">
              <w:r w:rsidR="00F90E09">
                <w:rPr>
                  <w:rFonts w:cstheme="minorHAnsi"/>
                </w:rPr>
                <w:t>0</w:t>
              </w:r>
            </w:ins>
          </w:p>
        </w:tc>
        <w:tc>
          <w:tcPr>
            <w:tcW w:w="2149" w:type="dxa"/>
            <w:vAlign w:val="center"/>
          </w:tcPr>
          <w:p w14:paraId="6A991691" w14:textId="71FEABA0" w:rsidR="008773EE" w:rsidRPr="008773EE" w:rsidRDefault="008773EE" w:rsidP="00DD29E7">
            <w:pPr>
              <w:spacing w:line="240" w:lineRule="auto"/>
              <w:ind w:left="-180" w:firstLine="270"/>
              <w:jc w:val="center"/>
              <w:rPr>
                <w:rFonts w:cstheme="minorHAnsi"/>
              </w:rPr>
            </w:pPr>
            <w:r w:rsidRPr="008773EE">
              <w:rPr>
                <w:rFonts w:cstheme="minorHAnsi"/>
              </w:rPr>
              <w:t>+</w:t>
            </w:r>
            <w:ins w:id="159" w:author="Nicholas Didier" w:date="2013-11-19T10:58:00Z">
              <w:r w:rsidR="001D627E">
                <w:rPr>
                  <w:rFonts w:cstheme="minorHAnsi"/>
                </w:rPr>
                <w:t>20</w:t>
              </w:r>
            </w:ins>
            <w:r w:rsidRPr="008773EE">
              <w:rPr>
                <w:rFonts w:cstheme="minorHAnsi"/>
              </w:rPr>
              <w:t>,</w:t>
            </w:r>
            <w:ins w:id="160" w:author="Nicholas Didier" w:date="2013-11-24T16:38:00Z">
              <w:r w:rsidR="00DD29E7">
                <w:rPr>
                  <w:rFonts w:cstheme="minorHAnsi"/>
                </w:rPr>
                <w:t>5</w:t>
              </w:r>
            </w:ins>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06AD5422" w:rsidR="008773EE" w:rsidRPr="008773EE" w:rsidRDefault="008773EE" w:rsidP="00DD29E7">
            <w:pPr>
              <w:spacing w:line="240" w:lineRule="auto"/>
              <w:ind w:left="-180" w:firstLine="270"/>
              <w:jc w:val="center"/>
              <w:rPr>
                <w:rFonts w:cstheme="minorHAnsi"/>
              </w:rPr>
            </w:pPr>
            <w:r w:rsidRPr="008773EE">
              <w:rPr>
                <w:rFonts w:cstheme="minorHAnsi"/>
              </w:rPr>
              <w:t>-</w:t>
            </w:r>
            <w:ins w:id="161" w:author="Nicholas Didier" w:date="2013-11-24T16:38:00Z">
              <w:r w:rsidR="00DD29E7">
                <w:rPr>
                  <w:rFonts w:cstheme="minorHAnsi"/>
                </w:rPr>
                <w:t>8</w:t>
              </w:r>
            </w:ins>
            <w:r w:rsidRPr="008773EE">
              <w:rPr>
                <w:rFonts w:cstheme="minorHAnsi"/>
              </w:rPr>
              <w:t>%</w:t>
            </w:r>
          </w:p>
        </w:tc>
        <w:tc>
          <w:tcPr>
            <w:tcW w:w="2041" w:type="dxa"/>
            <w:vAlign w:val="center"/>
          </w:tcPr>
          <w:p w14:paraId="6C1DDC45" w14:textId="7168B85D" w:rsidR="008773EE" w:rsidRPr="008773EE" w:rsidRDefault="008773EE" w:rsidP="001D627E">
            <w:pPr>
              <w:spacing w:line="240" w:lineRule="auto"/>
              <w:ind w:left="-180" w:firstLine="270"/>
              <w:jc w:val="center"/>
              <w:rPr>
                <w:rFonts w:cstheme="minorHAnsi"/>
              </w:rPr>
            </w:pPr>
            <w:r w:rsidRPr="008773EE">
              <w:rPr>
                <w:rFonts w:cstheme="minorHAnsi"/>
              </w:rPr>
              <w:t>+</w:t>
            </w:r>
            <w:ins w:id="162" w:author="Nicholas Didier" w:date="2013-11-19T10:57:00Z">
              <w:r w:rsidR="001D627E">
                <w:rPr>
                  <w:rFonts w:cstheme="minorHAnsi"/>
                </w:rPr>
                <w:t>60</w:t>
              </w:r>
            </w:ins>
            <w:r w:rsidRPr="008773EE">
              <w:rPr>
                <w:rFonts w:cstheme="minorHAnsi"/>
              </w:rPr>
              <w:t>%</w:t>
            </w:r>
          </w:p>
        </w:tc>
        <w:tc>
          <w:tcPr>
            <w:tcW w:w="2149" w:type="dxa"/>
            <w:vAlign w:val="center"/>
          </w:tcPr>
          <w:p w14:paraId="509822F9" w14:textId="0BACE1BC" w:rsidR="008773EE" w:rsidRPr="008773EE" w:rsidRDefault="008773EE" w:rsidP="00DD29E7">
            <w:pPr>
              <w:spacing w:line="240" w:lineRule="auto"/>
              <w:ind w:left="-180" w:firstLine="270"/>
              <w:jc w:val="center"/>
              <w:rPr>
                <w:rFonts w:cstheme="minorHAnsi"/>
              </w:rPr>
            </w:pPr>
            <w:r w:rsidRPr="008773EE">
              <w:rPr>
                <w:rFonts w:cstheme="minorHAnsi"/>
              </w:rPr>
              <w:t>+</w:t>
            </w:r>
            <w:ins w:id="163" w:author="Nicholas Didier" w:date="2013-11-24T16:39:00Z">
              <w:r w:rsidR="00DD29E7">
                <w:rPr>
                  <w:rFonts w:cstheme="minorHAnsi"/>
                </w:rPr>
                <w:t>100</w:t>
              </w:r>
            </w:ins>
            <w:r w:rsidRPr="008773EE">
              <w:rPr>
                <w:rFonts w:cstheme="minorHAnsi"/>
              </w:rPr>
              <w:t>%</w:t>
            </w:r>
          </w:p>
        </w:tc>
      </w:tr>
    </w:tbl>
    <w:p w14:paraId="0A0F24BD" w14:textId="5E866B6E"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w:t>
      </w:r>
      <w:ins w:id="164" w:author="Nicholas Didier" w:date="2013-11-19T11:01:00Z">
        <w:r w:rsidR="00A5167A">
          <w:rPr>
            <w:rFonts w:cstheme="minorHAnsi"/>
          </w:rPr>
          <w:t>800.000</w:t>
        </w:r>
      </w:ins>
      <w:r w:rsidR="008773EE" w:rsidRPr="008773EE">
        <w:rPr>
          <w:rFonts w:cstheme="minorHAnsi"/>
        </w:rPr>
        <w:t xml:space="preserve"> d’habitants sur un total de </w:t>
      </w:r>
      <w:ins w:id="165" w:author="Nicholas Didier" w:date="2013-11-19T11:01:00Z">
        <w:r w:rsidR="00A5167A">
          <w:rPr>
            <w:rFonts w:cstheme="minorHAnsi"/>
          </w:rPr>
          <w:t>9</w:t>
        </w:r>
      </w:ins>
      <w:r w:rsidR="008773EE" w:rsidRPr="008773EE">
        <w:rPr>
          <w:rFonts w:cstheme="minorHAnsi"/>
        </w:rPr>
        <w:t>-</w:t>
      </w:r>
      <w:ins w:id="166" w:author="Nicholas Didier" w:date="2013-11-19T11:01:00Z">
        <w:r w:rsidR="00A5167A">
          <w:rPr>
            <w:rFonts w:cstheme="minorHAnsi"/>
          </w:rPr>
          <w:t>10</w:t>
        </w:r>
        <w:r w:rsidR="00A5167A" w:rsidRPr="008773EE">
          <w:rPr>
            <w:rFonts w:cstheme="minorHAnsi"/>
          </w:rPr>
          <w:t xml:space="preserve"> </w:t>
        </w:r>
      </w:ins>
      <w:r w:rsidR="008773EE" w:rsidRPr="008773EE">
        <w:rPr>
          <w:rFonts w:cstheme="minorHAnsi"/>
        </w:rPr>
        <w:t xml:space="preserve">Millions, soit </w:t>
      </w:r>
      <w:ins w:id="167" w:author="Nicholas Didier" w:date="2013-11-19T11:01:00Z">
        <w:r w:rsidR="00A5167A">
          <w:rPr>
            <w:rFonts w:cstheme="minorHAnsi"/>
          </w:rPr>
          <w:t>9</w:t>
        </w:r>
      </w:ins>
      <w:r w:rsidR="008773EE" w:rsidRPr="008773EE">
        <w:rPr>
          <w:rFonts w:cstheme="minorHAnsi"/>
        </w:rPr>
        <w:t xml:space="preserve">%), Differdange prend l’avantage avec un plus de </w:t>
      </w:r>
      <w:ins w:id="168" w:author="Nicholas Didier" w:date="2013-11-19T11:01:00Z">
        <w:r w:rsidR="00A5167A">
          <w:rPr>
            <w:rFonts w:cstheme="minorHAnsi"/>
          </w:rPr>
          <w:t>9</w:t>
        </w:r>
      </w:ins>
      <w:r w:rsidR="008773EE" w:rsidRPr="008773EE">
        <w:rPr>
          <w:rFonts w:cstheme="minorHAnsi"/>
        </w:rPr>
        <w:t xml:space="preserve"> Millions d’habitants dans la fourchette des </w:t>
      </w:r>
      <w:ins w:id="169" w:author="Nicholas Didier" w:date="2013-11-11T17:17:00Z">
        <w:r w:rsidR="00A240B9">
          <w:rPr>
            <w:rFonts w:cstheme="minorHAnsi"/>
          </w:rPr>
          <w:t xml:space="preserve">2 – </w:t>
        </w:r>
      </w:ins>
      <w:r w:rsidR="008773EE" w:rsidRPr="008773EE">
        <w:rPr>
          <w:rFonts w:cstheme="minorHAnsi"/>
        </w:rPr>
        <w:t>2</w:t>
      </w:r>
      <w:ins w:id="170" w:author="Nicholas Didier" w:date="2013-11-11T17:17:00Z">
        <w:r w:rsidR="00A240B9">
          <w:rPr>
            <w:rFonts w:cstheme="minorHAnsi"/>
          </w:rPr>
          <w:t>.30</w:t>
        </w:r>
      </w:ins>
      <w:r w:rsidR="008773EE" w:rsidRPr="008773EE">
        <w:rPr>
          <w:rFonts w:cstheme="minorHAnsi"/>
        </w:rPr>
        <w:t xml:space="preserve"> de route, soit </w:t>
      </w:r>
      <w:ins w:id="171" w:author="Nicholas Didier" w:date="2013-11-19T11:01:00Z">
        <w:r w:rsidR="00A5167A">
          <w:rPr>
            <w:rFonts w:cstheme="minorHAnsi"/>
          </w:rPr>
          <w:t>60</w:t>
        </w:r>
      </w:ins>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1BFCCB7D"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ins w:id="172" w:author="Nicholas Didier" w:date="2013-11-19T11:01:00Z">
        <w:r w:rsidR="00A5167A">
          <w:rPr>
            <w:rFonts w:cstheme="minorHAnsi"/>
          </w:rPr>
          <w:t>20</w:t>
        </w:r>
      </w:ins>
      <w:ins w:id="173" w:author="Nicholas Didier" w:date="2013-11-11T19:54:00Z">
        <w:r w:rsidR="00032549">
          <w:rPr>
            <w:rFonts w:cstheme="minorHAnsi"/>
          </w:rPr>
          <w:t>.3</w:t>
        </w:r>
      </w:ins>
      <w:ins w:id="174" w:author="Nicholas Didier" w:date="2013-11-11T17:18:00Z">
        <w:r w:rsidR="00A240B9" w:rsidRPr="008773EE">
          <w:rPr>
            <w:rFonts w:cstheme="minorHAnsi"/>
          </w:rPr>
          <w:t xml:space="preserve"> </w:t>
        </w:r>
      </w:ins>
      <w:r w:rsidR="00D636F4" w:rsidRPr="008773EE">
        <w:rPr>
          <w:rFonts w:cstheme="minorHAnsi"/>
        </w:rPr>
        <w:t xml:space="preserve">Millions d’habitants  </w:t>
      </w:r>
      <w:r w:rsidR="00D636F4">
        <w:rPr>
          <w:rFonts w:cstheme="minorHAnsi"/>
        </w:rPr>
        <w:t xml:space="preserve">en incluant les trajets </w:t>
      </w:r>
      <w:ins w:id="175" w:author="Nicholas Didier" w:date="2013-11-11T17:18:00Z">
        <w:r w:rsidR="00A240B9">
          <w:rPr>
            <w:rFonts w:cstheme="minorHAnsi"/>
          </w:rPr>
          <w:t xml:space="preserve">de </w:t>
        </w:r>
      </w:ins>
      <w:ins w:id="176" w:author="Nicholas Didier" w:date="2013-11-11T17:19:00Z">
        <w:r w:rsidR="00A240B9">
          <w:rPr>
            <w:rFonts w:cstheme="minorHAnsi"/>
          </w:rPr>
          <w:t>2</w:t>
        </w:r>
      </w:ins>
      <w:ins w:id="177" w:author="Nicholas Didier" w:date="2013-11-11T17:18:00Z">
        <w:r w:rsidR="00A240B9">
          <w:rPr>
            <w:rFonts w:cstheme="minorHAnsi"/>
          </w:rPr>
          <w:t xml:space="preserve">.30 </w:t>
        </w:r>
      </w:ins>
      <w:ins w:id="178" w:author="Nicholas Didier" w:date="2013-11-11T17:19:00Z">
        <w:r w:rsidR="00A240B9">
          <w:rPr>
            <w:rFonts w:ascii="Arial" w:hAnsi="Arial" w:cs="Arial"/>
          </w:rPr>
          <w:t>à</w:t>
        </w:r>
        <w:r w:rsidR="00A240B9">
          <w:rPr>
            <w:rFonts w:cstheme="minorHAnsi"/>
          </w:rPr>
          <w:t xml:space="preserve"> </w:t>
        </w:r>
      </w:ins>
      <w:r w:rsidRPr="008773EE">
        <w:rPr>
          <w:rFonts w:cstheme="minorHAnsi"/>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Default="008773EE" w:rsidP="00B850E6">
      <w:pPr>
        <w:ind w:left="-180" w:firstLine="810"/>
        <w:rPr>
          <w:ins w:id="189" w:author="Nicholas Didier" w:date="2013-11-19T12:36:00Z"/>
          <w:rFonts w:cstheme="minorHAnsi"/>
        </w:rPr>
      </w:pPr>
      <w:r w:rsidRPr="008773EE">
        <w:rPr>
          <w:rFonts w:cstheme="minorHAnsi"/>
          <w:noProof/>
          <w:lang w:val="en-US"/>
        </w:rPr>
        <w:drawing>
          <wp:inline distT="0" distB="0" distL="0" distR="0" wp14:anchorId="19B3F6BF" wp14:editId="5E6C9008">
            <wp:extent cx="4544569" cy="3414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544569" cy="3414845"/>
                    </a:xfrm>
                    <a:prstGeom prst="rect">
                      <a:avLst/>
                    </a:prstGeom>
                    <a:extLst>
                      <a:ext uri="{FAA26D3D-D897-4be2-8F04-BA451C77F1D7}">
                        <ma14:placeholderFlag xmlns:ma14="http://schemas.microsoft.com/office/mac/drawingml/2011/main"/>
                      </a:ext>
                    </a:extLst>
                  </pic:spPr>
                </pic:pic>
              </a:graphicData>
            </a:graphic>
          </wp:inline>
        </w:drawing>
      </w:r>
    </w:p>
    <w:p w14:paraId="34FB6DB8" w14:textId="533DA4B1" w:rsidR="00A04901" w:rsidRPr="008773EE" w:rsidRDefault="00A0373F" w:rsidP="00A0373F">
      <w:pPr>
        <w:ind w:left="-180" w:firstLine="180"/>
        <w:rPr>
          <w:rFonts w:cstheme="minorHAnsi"/>
        </w:rPr>
      </w:pPr>
      <w:ins w:id="190" w:author="Nicholas Didier" w:date="2013-11-24T17:54:00Z">
        <w:r>
          <w:rPr>
            <w:rFonts w:cstheme="minorHAnsi"/>
            <w:noProof/>
            <w:lang w:val="en-US"/>
          </w:rPr>
          <w:lastRenderedPageBreak/>
          <w:drawing>
            <wp:inline distT="0" distB="0" distL="0" distR="0" wp14:anchorId="3FFC93CE" wp14:editId="7E30A96A">
              <wp:extent cx="5760720" cy="4875530"/>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3DB9B9BE" w14:textId="00E95605" w:rsidR="00694152" w:rsidDel="00A0373F" w:rsidRDefault="00694152" w:rsidP="00F90E09">
      <w:pPr>
        <w:spacing w:after="0" w:line="240" w:lineRule="auto"/>
        <w:ind w:left="-187" w:hanging="263"/>
        <w:rPr>
          <w:del w:id="191" w:author="Nicholas Didier" w:date="2013-11-24T17:54:00Z"/>
          <w:rFonts w:cstheme="minorHAnsi"/>
        </w:rPr>
      </w:pPr>
    </w:p>
    <w:p w14:paraId="2362F299" w14:textId="1295BEB5" w:rsidR="008773EE" w:rsidRPr="008773EE" w:rsidDel="00A0373F" w:rsidRDefault="008773EE" w:rsidP="00D636F4">
      <w:pPr>
        <w:ind w:left="-180" w:firstLine="0"/>
        <w:rPr>
          <w:del w:id="192" w:author="Nicholas Didier" w:date="2013-11-24T17:54:00Z"/>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28520958"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devenir un</w:t>
      </w:r>
      <w:ins w:id="209" w:author="Nicholas Didier" w:date="2013-11-19T11:03:00Z">
        <w:r w:rsidR="00A5167A">
          <w:rPr>
            <w:rFonts w:cstheme="minorHAnsi"/>
          </w:rPr>
          <w:t>e</w:t>
        </w:r>
      </w:ins>
      <w:r w:rsidR="008773EE" w:rsidRPr="008773EE">
        <w:rPr>
          <w:rFonts w:cstheme="minorHAnsi"/>
        </w:rPr>
        <w:t xml:space="preserve"> véritable </w:t>
      </w:r>
      <w:ins w:id="210" w:author="Nicholas Didier" w:date="2013-11-19T11:04:00Z">
        <w:r w:rsidR="00A5167A" w:rsidRPr="008773EE">
          <w:rPr>
            <w:rFonts w:cstheme="minorHAnsi"/>
          </w:rPr>
          <w:t xml:space="preserve">attraction </w:t>
        </w:r>
      </w:ins>
      <w:r w:rsidR="008773EE" w:rsidRPr="008773EE">
        <w:rPr>
          <w:rFonts w:cstheme="minorHAnsi"/>
        </w:rPr>
        <w:t xml:space="preserve">phare,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211" w:name="_Toc246940970"/>
      <w:r>
        <w:lastRenderedPageBreak/>
        <w:t>Introduction</w:t>
      </w:r>
      <w:bookmarkEnd w:id="211"/>
    </w:p>
    <w:p w14:paraId="5EE42F61" w14:textId="65C6B4EF"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ins w:id="212" w:author="Jean Calmes" w:date="2013-11-10T21:50:00Z">
        <w:r w:rsidR="00D5008C">
          <w:t xml:space="preserve"> </w:t>
        </w:r>
      </w:ins>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les instance</w:t>
      </w:r>
      <w:ins w:id="213" w:author="Jean Calmes" w:date="2013-11-10T21:50:00Z">
        <w:r w:rsidR="00D5008C">
          <w:t>s</w:t>
        </w:r>
      </w:ins>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13182658"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ins w:id="214" w:author="Jean Calmes" w:date="2013-11-10T21:52:00Z">
        <w:r w:rsidR="009E5EC0">
          <w:rPr>
            <w:rFonts w:ascii="Helvetica Neue" w:hAnsi="Helvetica Neue" w:cs="Arial"/>
            <w:lang w:val="fr-FR"/>
          </w:rPr>
          <w:t>consiste</w:t>
        </w:r>
        <w:r w:rsidR="009E5EC0" w:rsidRPr="00666818">
          <w:rPr>
            <w:rFonts w:ascii="Helvetica Neue" w:hAnsi="Helvetica Neue" w:cs="Arial"/>
            <w:lang w:val="fr-FR"/>
          </w:rPr>
          <w:t xml:space="preserve"> </w:t>
        </w:r>
      </w:ins>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un tel projet, son attirance pour la grande région et l’impact pour le 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lastRenderedPageBreak/>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70798A91" w:rsidR="00524FA2" w:rsidRPr="009E5EC0" w:rsidRDefault="00524FA2" w:rsidP="008C3492">
      <w:pPr>
        <w:pStyle w:val="ListParagraph"/>
        <w:numPr>
          <w:ilvl w:val="0"/>
          <w:numId w:val="7"/>
        </w:numPr>
        <w:jc w:val="left"/>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ins w:id="216" w:author="Jean Calmes" w:date="2013-11-10T21:55:00Z">
        <w:r w:rsidR="009E5EC0">
          <w:rPr>
            <w:lang w:val="fr-FR"/>
          </w:rPr>
          <w:t xml:space="preserve"> </w:t>
        </w:r>
      </w:ins>
      <w:ins w:id="217" w:author="Jean Calmes" w:date="2013-11-10T21:56:00Z">
        <w:r w:rsidR="009E5EC0">
          <w:rPr>
            <w:lang w:val="fr-FR"/>
          </w:rPr>
          <w:t>Qui plus est la machine # 11 est la plus volumineuse et la plus puissante jamais construite pour</w:t>
        </w:r>
      </w:ins>
      <w:ins w:id="218" w:author="Jean Calmes" w:date="2013-11-10T21:58:00Z">
        <w:r w:rsidR="009E5EC0">
          <w:rPr>
            <w:lang w:val="fr-FR"/>
          </w:rPr>
          <w:t xml:space="preserve"> servir</w:t>
        </w:r>
      </w:ins>
      <w:ins w:id="219" w:author="Jean Calmes" w:date="2013-11-10T21:56:00Z">
        <w:r w:rsidR="009E5EC0">
          <w:rPr>
            <w:lang w:val="fr-FR"/>
          </w:rPr>
          <w:t xml:space="preserve"> la sid</w:t>
        </w:r>
      </w:ins>
      <w:ins w:id="220" w:author="Jean Calmes" w:date="2013-11-10T21:58:00Z">
        <w:r w:rsidR="009E5EC0">
          <w:rPr>
            <w:lang w:val="fr-FR"/>
          </w:rPr>
          <w:t>érurgie.</w:t>
        </w:r>
      </w:ins>
      <w:r w:rsidR="00AE6C71" w:rsidRPr="009E5EC0">
        <w:rPr>
          <w:lang w:val="fr-FR"/>
        </w:rPr>
        <w:br/>
      </w:r>
    </w:p>
    <w:p w14:paraId="2E0D04B8" w14:textId="2083B891"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w:t>
      </w:r>
      <w:ins w:id="221" w:author="Nicholas Didier" w:date="2013-11-19T11:05:00Z">
        <w:r w:rsidR="00A5167A">
          <w:rPr>
            <w:rFonts w:ascii="Arial" w:hAnsi="Arial" w:cs="Arial"/>
          </w:rPr>
          <w:t>é</w:t>
        </w:r>
      </w:ins>
      <w:r w:rsidR="00101F30">
        <w:t>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0DC94B0E"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w:t>
      </w:r>
      <w:ins w:id="222" w:author="Nicholas Didier" w:date="2013-11-19T11:05:00Z">
        <w:r w:rsidR="00A5167A">
          <w:rPr>
            <w:rFonts w:ascii="Arial" w:hAnsi="Arial" w:cs="Arial"/>
          </w:rPr>
          <w:t>é</w:t>
        </w:r>
      </w:ins>
      <w:r w:rsidR="00101F30">
        <w:t>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ne vont 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w:t>
      </w:r>
      <w:r>
        <w:lastRenderedPageBreak/>
        <w:t>Luxembourg Science Center</w:t>
      </w:r>
      <w:r w:rsidR="00640792">
        <w:t xml:space="preserve"> sera d’impliquer les visiteurs</w:t>
      </w:r>
      <w:r w:rsidR="00101F30">
        <w:t>,</w:t>
      </w:r>
      <w:r w:rsidR="00640792">
        <w:t xml:space="preserve"> femmes et hommes, jeunes et moins jeunes, scientifiques et non-scientifiques dans une véritable aventure scientifique qu’ils vont vivre et apprécier. Des stations expérimentales </w:t>
      </w:r>
      <w:ins w:id="223" w:author="Jean Calmes" w:date="2013-11-10T22:01:00Z">
        <w:r w:rsidR="009E5EC0">
          <w:t xml:space="preserve">répliquant </w:t>
        </w:r>
      </w:ins>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ins w:id="224" w:author="Jean Calmes" w:date="2013-11-10T22:06:00Z">
        <w:r w:rsidR="00031881">
          <w:t xml:space="preserve"> en est-il de </w:t>
        </w:r>
      </w:ins>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par les vis</w:t>
      </w:r>
      <w:ins w:id="225" w:author="Nicholas Didier" w:date="2013-11-19T11:06:00Z">
        <w:r w:rsidR="00A5167A">
          <w:t>i</w:t>
        </w:r>
      </w:ins>
      <w:r w:rsidR="0093576A">
        <w:t xml:space="preserve">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7B0D3E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xml:space="preserve">. </w:t>
      </w:r>
      <w:ins w:id="226" w:author="Nicholas Didier" w:date="2013-11-19T11:06:00Z">
        <w:r w:rsidR="00A5167A">
          <w:t xml:space="preserve">Ces </w:t>
        </w:r>
      </w:ins>
      <w:r w:rsidR="00B47E86">
        <w:t>derniers repr</w:t>
      </w:r>
      <w:r w:rsidR="00B47E86">
        <w:rPr>
          <w:rFonts w:ascii="Arial" w:hAnsi="Arial" w:cs="Arial"/>
        </w:rPr>
        <w:t>é</w:t>
      </w:r>
      <w:r w:rsidR="00B47E86">
        <w:t xml:space="preserve">sentent </w:t>
      </w:r>
      <w:r>
        <w:t>un créneau économique qui, avec des approches de musées traditionnels, a des difficultés à se développer dans des régions industrielles</w:t>
      </w:r>
      <w:r w:rsidR="00B47E86">
        <w:t>.</w:t>
      </w:r>
      <w:r>
        <w:t xml:space="preserve"> L’intégration dans le projet du concept du Science Center a également comme objectif de développer de façon intuitive l’intérêt des jeunes pour </w:t>
      </w:r>
      <w:r>
        <w:lastRenderedPageBreak/>
        <w:t xml:space="preserve">la technologie, la mécanique, les métiers de transformation dont le savoir-faire commence à faire gravement défaut dans </w:t>
      </w:r>
      <w:r w:rsidR="00B47E86">
        <w:t>l’industrie</w:t>
      </w:r>
      <w:r>
        <w:t xml:space="preserve">. A noter encore que si les «Science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1A148960"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w:t>
      </w:r>
      <w:ins w:id="227" w:author="Nicholas Didier" w:date="2013-11-19T11:07:00Z">
        <w:r w:rsidR="00D016F1">
          <w:t xml:space="preserve">Au </w:t>
        </w:r>
      </w:ins>
      <w:r>
        <w:t>besoin,</w:t>
      </w:r>
      <w:r w:rsidR="00524FA2">
        <w:t xml:space="preserve"> </w:t>
      </w:r>
      <w:r>
        <w:t xml:space="preserve">nous analysons la zone de chalandise du Science Center dans la troisième </w:t>
      </w:r>
      <w:ins w:id="228" w:author="Nicholas Didier" w:date="2013-11-19T11:07:00Z">
        <w:r w:rsidR="00D016F1">
          <w:t>partie</w:t>
        </w:r>
      </w:ins>
      <w:ins w:id="229" w:author="Jean Calmes" w:date="2013-11-10T22:09:00Z">
        <w:r w:rsidR="00031881">
          <w:t>.</w:t>
        </w:r>
      </w:ins>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20E6EC70"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ins w:id="230" w:author="Nicholas Didier" w:date="2013-11-19T11:08:00Z">
        <w:r w:rsidR="00D016F1">
          <w:rPr>
            <w:rFonts w:ascii="Arial" w:hAnsi="Arial" w:cs="Arial"/>
          </w:rPr>
          <w:t>é</w:t>
        </w:r>
      </w:ins>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231" w:name="_Toc246940971"/>
      <w:r>
        <w:lastRenderedPageBreak/>
        <w:t>Les Musées interactifs – « Science Center »</w:t>
      </w:r>
      <w:bookmarkEnd w:id="231"/>
    </w:p>
    <w:p w14:paraId="70D8BE0E" w14:textId="77777777" w:rsidR="00E254DE" w:rsidRDefault="00E254DE" w:rsidP="00E254DE">
      <w:pPr>
        <w:pStyle w:val="Heading2"/>
      </w:pPr>
      <w:bookmarkStart w:id="232" w:name="_Toc246940972"/>
      <w:r>
        <w:t xml:space="preserve">2.1. </w:t>
      </w:r>
      <w:r w:rsidR="005A7503">
        <w:t>Aperçu historique et é</w:t>
      </w:r>
      <w:r>
        <w:t>léments de cadrage</w:t>
      </w:r>
      <w:bookmarkEnd w:id="232"/>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233" w:name="_Toc246940973"/>
      <w:r>
        <w:t>2.2. Le concept des Science Centers</w:t>
      </w:r>
      <w:bookmarkEnd w:id="233"/>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234" w:name="_Toc246940974"/>
      <w:r>
        <w:lastRenderedPageBreak/>
        <w:t>2.3</w:t>
      </w:r>
      <w:r w:rsidR="000D7B6D">
        <w:t>. Les chiffres des « Science Centers »</w:t>
      </w:r>
      <w:bookmarkEnd w:id="234"/>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56093FE1"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ins w:id="235" w:author="Jean Calmes" w:date="2013-11-10T22:19:00Z">
        <w:r w:rsidR="00AB61EF">
          <w:t>.</w:t>
        </w:r>
      </w:ins>
    </w:p>
    <w:p w14:paraId="444D1308" w14:textId="3B34FC04"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xml:space="preserve">; il n’est pas à confondre avec celui des musées classiques ; il résulte des nombreuses particularités développées </w:t>
      </w:r>
      <w:ins w:id="236" w:author="Nicholas Didier" w:date="2013-11-19T11:12:00Z">
        <w:r w:rsidR="00D016F1" w:rsidRPr="008C3492">
          <w:t>dans les chapitres précédents et suivants</w:t>
        </w:r>
        <w:r w:rsidR="00D016F1">
          <w:t xml:space="preserve"> </w:t>
        </w:r>
      </w:ins>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w:t>
      </w:r>
      <w:ins w:id="237" w:author="Nicholas Didier" w:date="2013-11-19T11:12:00Z">
        <w:r w:rsidR="00D016F1">
          <w:t>Grand-</w:t>
        </w:r>
      </w:ins>
      <w:r w:rsidR="00B1581B">
        <w:t xml:space="preserve">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30D1E71A"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w:t>
      </w:r>
      <w:ins w:id="238" w:author="Nicholas Didier" w:date="2013-11-19T11:13:00Z">
        <w:r w:rsidR="00D016F1" w:rsidRPr="008C3492">
          <w:t>atouts originaux</w:t>
        </w:r>
        <w:r w:rsidR="00D016F1" w:rsidRPr="00D016F1">
          <w:t xml:space="preserve"> </w:t>
        </w:r>
        <w:r w:rsidR="00D016F1" w:rsidRPr="008C3492">
          <w:t>du</w:t>
        </w:r>
        <w:r w:rsidR="00D016F1" w:rsidRPr="00D016F1">
          <w:t xml:space="preserve"> Projet</w:t>
        </w:r>
      </w:ins>
      <w:r w:rsidR="002B64BD" w:rsidRPr="00D016F1">
        <w:t>,</w:t>
      </w:r>
      <w:r w:rsidR="002B64BD">
        <w:t xml:space="preserve"> la terminologie de « musée » </w:t>
      </w:r>
      <w:r w:rsidR="004F018C">
        <w:t xml:space="preserve">tout court </w:t>
      </w:r>
      <w:r w:rsidR="002B64BD">
        <w:t>ne convient plus à ce genre d’activité</w:t>
      </w:r>
      <w:r w:rsidR="004F018C">
        <w:t xml:space="preserve"> ; à la rigueur on </w:t>
      </w:r>
      <w:ins w:id="239" w:author="Nicholas Didier" w:date="2013-11-19T11:14:00Z">
        <w:r w:rsidR="00D016F1">
          <w:t xml:space="preserve">pourrait </w:t>
        </w:r>
      </w:ins>
      <w:r w:rsidR="004F018C">
        <w:t>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0F0944EA"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L</w:t>
      </w:r>
      <w:r>
        <w:t>e</w:t>
      </w:r>
      <w:r w:rsidR="00175212">
        <w:t xml:space="preserve"> succ</w:t>
      </w:r>
      <w:ins w:id="240" w:author="Nicholas Didier" w:date="2013-11-19T11:15:00Z">
        <w:r w:rsidR="00D016F1">
          <w:rPr>
            <w:rFonts w:ascii="Arial" w:hAnsi="Arial" w:cs="Arial"/>
          </w:rPr>
          <w:t>è</w:t>
        </w:r>
      </w:ins>
      <w:r w:rsidR="00175212">
        <w:t>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Pr="00DF7AB3" w:rsidRDefault="006132B3" w:rsidP="00935425">
      <w:pPr>
        <w:rPr>
          <w:lang w:val="fr-FR"/>
          <w:rPrChange w:id="241" w:author="Nicholas Didier" w:date="2013-11-24T18:06:00Z">
            <w:rPr/>
          </w:rPrChange>
        </w:rPr>
      </w:pPr>
      <w:r w:rsidRPr="00DF7AB3">
        <w:rPr>
          <w:lang w:val="fr-FR"/>
          <w:rPrChange w:id="242" w:author="Nicholas Didier" w:date="2013-11-24T18:06:00Z">
            <w:rPr/>
          </w:rPrChange>
        </w:rPr>
        <w:t>En comparant les ent</w:t>
      </w:r>
      <w:r w:rsidR="00935425" w:rsidRPr="00DF7AB3">
        <w:rPr>
          <w:lang w:val="fr-FR"/>
          <w:rPrChange w:id="243" w:author="Nicholas Didier" w:date="2013-11-24T18:06:00Z">
            <w:rPr/>
          </w:rPrChange>
        </w:rPr>
        <w:t>r</w:t>
      </w:r>
      <w:r w:rsidRPr="00DF7AB3">
        <w:rPr>
          <w:lang w:val="fr-FR"/>
          <w:rPrChange w:id="244" w:author="Nicholas Didier" w:date="2013-11-24T18:06:00Z">
            <w:rPr/>
          </w:rPrChange>
        </w:rPr>
        <w:t xml:space="preserve">ées des divers </w:t>
      </w:r>
      <w:r w:rsidR="00175212" w:rsidRPr="00DF7AB3">
        <w:rPr>
          <w:lang w:val="fr-FR"/>
          <w:rPrChange w:id="245" w:author="Nicholas Didier" w:date="2013-11-24T18:06:00Z">
            <w:rPr/>
          </w:rPrChange>
        </w:rPr>
        <w:t xml:space="preserve">science centers </w:t>
      </w:r>
      <w:r w:rsidRPr="00DF7AB3">
        <w:rPr>
          <w:lang w:val="fr-FR"/>
          <w:rPrChange w:id="246" w:author="Nicholas Didier" w:date="2013-11-24T18:06:00Z">
            <w:rPr/>
          </w:rPrChange>
        </w:rPr>
        <w:t>à l’échelle mondiale, nous constatons que le plus visité se trouve en Europe</w:t>
      </w:r>
      <w:r w:rsidR="00B36B66" w:rsidRPr="00DF7AB3">
        <w:rPr>
          <w:lang w:val="fr-FR"/>
          <w:rPrChange w:id="247" w:author="Nicholas Didier" w:date="2013-11-24T18:06:00Z">
            <w:rPr/>
          </w:rPrChange>
        </w:rPr>
        <w:t xml:space="preserve">: </w:t>
      </w:r>
      <w:r w:rsidRPr="00DF7AB3">
        <w:rPr>
          <w:lang w:val="fr-FR"/>
          <w:rPrChange w:id="248" w:author="Nicholas Didier" w:date="2013-11-24T18:06:00Z">
            <w:rPr/>
          </w:rPrChange>
        </w:rPr>
        <w:t xml:space="preserve">la Cité des Sciences et de </w:t>
      </w:r>
      <w:r w:rsidR="00B36B66" w:rsidRPr="00DF7AB3">
        <w:rPr>
          <w:lang w:val="fr-FR"/>
          <w:rPrChange w:id="249" w:author="Nicholas Didier" w:date="2013-11-24T18:06:00Z">
            <w:rPr/>
          </w:rPrChange>
        </w:rPr>
        <w:t xml:space="preserve">l’Industrie </w:t>
      </w:r>
      <w:r w:rsidR="009D612C" w:rsidRPr="00DF7AB3">
        <w:rPr>
          <w:rFonts w:ascii="Arial" w:hAnsi="Arial" w:cs="Arial"/>
          <w:lang w:val="fr-FR"/>
          <w:rPrChange w:id="250" w:author="Nicholas Didier" w:date="2013-11-24T18:06:00Z">
            <w:rPr>
              <w:rFonts w:ascii="Arial" w:hAnsi="Arial" w:cs="Arial"/>
            </w:rPr>
          </w:rPrChange>
        </w:rPr>
        <w:t xml:space="preserve">à </w:t>
      </w:r>
      <w:r w:rsidR="009D612C" w:rsidRPr="00DF7AB3">
        <w:rPr>
          <w:lang w:val="fr-FR"/>
          <w:rPrChange w:id="251" w:author="Nicholas Didier" w:date="2013-11-24T18:06:00Z">
            <w:rPr/>
          </w:rPrChange>
        </w:rPr>
        <w:t xml:space="preserve">Paris </w:t>
      </w:r>
      <w:r w:rsidRPr="00DF7AB3">
        <w:rPr>
          <w:lang w:val="fr-FR"/>
          <w:rPrChange w:id="252" w:author="Nicholas Didier" w:date="2013-11-24T18:06:00Z">
            <w:rPr/>
          </w:rPrChange>
        </w:rPr>
        <w:t>avec plus de 5 millions de visiteurs par an.</w:t>
      </w:r>
      <w:r w:rsidR="00935425" w:rsidRPr="00DF7AB3">
        <w:rPr>
          <w:lang w:val="fr-FR"/>
          <w:rPrChange w:id="253" w:author="Nicholas Didier" w:date="2013-11-24T18:06:00Z">
            <w:rPr/>
          </w:rPrChange>
        </w:rPr>
        <w:t xml:space="preserve"> </w:t>
      </w:r>
      <w:r w:rsidR="00B36B66" w:rsidRPr="00DF7AB3">
        <w:rPr>
          <w:lang w:val="fr-FR"/>
          <w:rPrChange w:id="254" w:author="Nicholas Didier" w:date="2013-11-24T18:06:00Z">
            <w:rPr/>
          </w:rPrChange>
        </w:rPr>
        <w:t xml:space="preserve">Bien que </w:t>
      </w:r>
      <w:r w:rsidR="00935425" w:rsidRPr="00DF7AB3">
        <w:rPr>
          <w:lang w:val="fr-FR"/>
          <w:rPrChange w:id="255" w:author="Nicholas Didier" w:date="2013-11-24T18:06:00Z">
            <w:rPr/>
          </w:rPrChange>
        </w:rPr>
        <w:t xml:space="preserve">Paris </w:t>
      </w:r>
      <w:r w:rsidR="00B36B66" w:rsidRPr="00DF7AB3">
        <w:rPr>
          <w:lang w:val="fr-FR"/>
          <w:rPrChange w:id="256" w:author="Nicholas Didier" w:date="2013-11-24T18:06:00Z">
            <w:rPr/>
          </w:rPrChange>
        </w:rPr>
        <w:t>soit</w:t>
      </w:r>
      <w:r w:rsidR="00935425" w:rsidRPr="00DF7AB3">
        <w:rPr>
          <w:lang w:val="fr-FR"/>
          <w:rPrChange w:id="257" w:author="Nicholas Didier" w:date="2013-11-24T18:06:00Z">
            <w:rPr/>
          </w:rPrChange>
        </w:rPr>
        <w:t xml:space="preserve"> la ville</w:t>
      </w:r>
      <w:r w:rsidR="00B36B66" w:rsidRPr="00DF7AB3">
        <w:rPr>
          <w:lang w:val="fr-FR"/>
          <w:rPrChange w:id="258" w:author="Nicholas Didier" w:date="2013-11-24T18:06:00Z">
            <w:rPr/>
          </w:rPrChange>
        </w:rPr>
        <w:t xml:space="preserve"> touristique</w:t>
      </w:r>
      <w:r w:rsidR="00935425" w:rsidRPr="00DF7AB3">
        <w:rPr>
          <w:lang w:val="fr-FR"/>
          <w:rPrChange w:id="259" w:author="Nicholas Didier" w:date="2013-11-24T18:06:00Z">
            <w:rPr/>
          </w:rPrChange>
        </w:rPr>
        <w:t xml:space="preserve"> la plus visitée au monde, les chiffres des entrées de ce </w:t>
      </w:r>
      <w:r w:rsidR="009D612C" w:rsidRPr="00DF7AB3">
        <w:rPr>
          <w:lang w:val="fr-FR"/>
          <w:rPrChange w:id="260" w:author="Nicholas Didier" w:date="2013-11-24T18:06:00Z">
            <w:rPr/>
          </w:rPrChange>
        </w:rPr>
        <w:t xml:space="preserve">centre </w:t>
      </w:r>
      <w:r w:rsidR="00935425" w:rsidRPr="00DF7AB3">
        <w:rPr>
          <w:lang w:val="fr-FR"/>
          <w:rPrChange w:id="261" w:author="Nicholas Didier" w:date="2013-11-24T18:06:00Z">
            <w:rPr/>
          </w:rPrChange>
        </w:rPr>
        <w:t xml:space="preserve">sont </w:t>
      </w:r>
      <w:r w:rsidR="00B36B66" w:rsidRPr="00DF7AB3">
        <w:rPr>
          <w:lang w:val="fr-FR"/>
          <w:rPrChange w:id="262" w:author="Nicholas Didier" w:date="2013-11-24T18:06:00Z">
            <w:rPr/>
          </w:rPrChange>
        </w:rPr>
        <w:t>n</w:t>
      </w:r>
      <w:r w:rsidR="00B36B66" w:rsidRPr="00DF7AB3">
        <w:rPr>
          <w:rFonts w:ascii="Arial" w:hAnsi="Arial" w:cs="Arial"/>
          <w:lang w:val="fr-FR"/>
          <w:rPrChange w:id="263" w:author="Nicholas Didier" w:date="2013-11-24T18:06:00Z">
            <w:rPr>
              <w:rFonts w:ascii="Arial" w:hAnsi="Arial" w:cs="Arial"/>
            </w:rPr>
          </w:rPrChange>
        </w:rPr>
        <w:t>é</w:t>
      </w:r>
      <w:r w:rsidR="00B36B66" w:rsidRPr="00DF7AB3">
        <w:rPr>
          <w:lang w:val="fr-FR"/>
          <w:rPrChange w:id="264" w:author="Nicholas Didier" w:date="2013-11-24T18:06:00Z">
            <w:rPr/>
          </w:rPrChange>
        </w:rPr>
        <w:t xml:space="preserve">anmoins </w:t>
      </w:r>
      <w:r w:rsidR="00935425" w:rsidRPr="00DF7AB3">
        <w:rPr>
          <w:lang w:val="fr-FR"/>
          <w:rPrChange w:id="265" w:author="Nicholas Didier" w:date="2013-11-24T18:06:00Z">
            <w:rPr/>
          </w:rPrChange>
        </w:rPr>
        <w:t>impressionnants. La Cité des Sciences et de l’Industrie est suivie du Science Museum à Londres avec 2,7 millions de visiteurs</w:t>
      </w:r>
      <w:r w:rsidR="009D612C" w:rsidRPr="00DF7AB3">
        <w:rPr>
          <w:lang w:val="fr-FR"/>
          <w:rPrChange w:id="266" w:author="Nicholas Didier" w:date="2013-11-24T18:06:00Z">
            <w:rPr/>
          </w:rPrChange>
        </w:rPr>
        <w:t>. Le Shanghai Science and Technology Museum</w:t>
      </w:r>
      <w:r w:rsidR="00935425" w:rsidRPr="00DF7AB3">
        <w:rPr>
          <w:lang w:val="fr-FR"/>
          <w:rPrChange w:id="267" w:author="Nicholas Didier" w:date="2013-11-24T18:06:00Z">
            <w:rPr/>
          </w:rPrChange>
        </w:rPr>
        <w:t xml:space="preserve"> vient en troisième position</w:t>
      </w:r>
      <w:r w:rsidR="009D612C" w:rsidRPr="00DF7AB3">
        <w:rPr>
          <w:lang w:val="fr-FR"/>
          <w:rPrChange w:id="268" w:author="Nicholas Didier" w:date="2013-11-24T18:06:00Z">
            <w:rPr/>
          </w:rPrChange>
        </w:rPr>
        <w:t xml:space="preserve"> avec 2,5 millions, suivi du </w:t>
      </w:r>
      <w:r w:rsidR="00935425" w:rsidRPr="00DF7AB3">
        <w:rPr>
          <w:lang w:val="fr-FR"/>
          <w:rPrChange w:id="269" w:author="Nicholas Didier" w:date="2013-11-24T18:06:00Z">
            <w:rPr/>
          </w:rPrChange>
        </w:rPr>
        <w:t>National Science and Technology Museum, Taiwan avec 2 millions</w:t>
      </w:r>
      <w:r w:rsidR="009D612C" w:rsidRPr="00DF7AB3">
        <w:rPr>
          <w:lang w:val="fr-FR"/>
          <w:rPrChange w:id="270" w:author="Nicholas Didier" w:date="2013-11-24T18:06:00Z">
            <w:rPr/>
          </w:rPrChange>
        </w:rPr>
        <w:t>. La liste du palmar</w:t>
      </w:r>
      <w:r w:rsidR="009D612C" w:rsidRPr="00DF7AB3">
        <w:rPr>
          <w:rFonts w:ascii="Arial" w:hAnsi="Arial" w:cs="Arial"/>
          <w:lang w:val="fr-FR"/>
          <w:rPrChange w:id="271" w:author="Nicholas Didier" w:date="2013-11-24T18:06:00Z">
            <w:rPr>
              <w:rFonts w:ascii="Arial" w:hAnsi="Arial" w:cs="Arial"/>
            </w:rPr>
          </w:rPrChange>
        </w:rPr>
        <w:t>è</w:t>
      </w:r>
      <w:r w:rsidR="009D612C" w:rsidRPr="00DF7AB3">
        <w:rPr>
          <w:lang w:val="fr-FR"/>
          <w:rPrChange w:id="272" w:author="Nicholas Didier" w:date="2013-11-24T18:06:00Z">
            <w:rPr/>
          </w:rPrChange>
        </w:rPr>
        <w:t>s continue avec les c</w:t>
      </w:r>
      <w:r w:rsidR="00935425" w:rsidRPr="00DF7AB3">
        <w:rPr>
          <w:lang w:val="fr-FR"/>
          <w:rPrChange w:id="273" w:author="Nicholas Didier" w:date="2013-11-24T18:06:00Z">
            <w:rPr/>
          </w:rPrChange>
        </w:rPr>
        <w:t>enters américains</w:t>
      </w:r>
      <w:r w:rsidR="009D612C" w:rsidRPr="00DF7AB3">
        <w:rPr>
          <w:lang w:val="fr-FR"/>
          <w:rPrChange w:id="274" w:author="Nicholas Didier" w:date="2013-11-24T18:06:00Z">
            <w:rPr/>
          </w:rPrChange>
        </w:rPr>
        <w:t>, d</w:t>
      </w:r>
      <w:r w:rsidR="009D612C" w:rsidRPr="00DF7AB3">
        <w:rPr>
          <w:rFonts w:ascii="Arial" w:hAnsi="Arial" w:cs="Arial"/>
          <w:lang w:val="fr-FR"/>
          <w:rPrChange w:id="275" w:author="Nicholas Didier" w:date="2013-11-24T18:06:00Z">
            <w:rPr>
              <w:rFonts w:ascii="Arial" w:hAnsi="Arial" w:cs="Arial"/>
            </w:rPr>
          </w:rPrChange>
        </w:rPr>
        <w:t>é</w:t>
      </w:r>
      <w:r w:rsidR="009D612C" w:rsidRPr="00DF7AB3">
        <w:rPr>
          <w:lang w:val="fr-FR"/>
          <w:rPrChange w:id="276" w:author="Nicholas Didier" w:date="2013-11-24T18:06:00Z">
            <w:rPr/>
          </w:rPrChange>
        </w:rPr>
        <w:t>j</w:t>
      </w:r>
      <w:r w:rsidR="009D612C" w:rsidRPr="00DF7AB3">
        <w:rPr>
          <w:rFonts w:ascii="Arial" w:hAnsi="Arial" w:cs="Arial"/>
          <w:lang w:val="fr-FR"/>
          <w:rPrChange w:id="277" w:author="Nicholas Didier" w:date="2013-11-24T18:06:00Z">
            <w:rPr>
              <w:rFonts w:ascii="Arial" w:hAnsi="Arial" w:cs="Arial"/>
            </w:rPr>
          </w:rPrChange>
        </w:rPr>
        <w:t>à</w:t>
      </w:r>
      <w:r w:rsidR="009D612C" w:rsidRPr="00DF7AB3">
        <w:rPr>
          <w:lang w:val="fr-FR"/>
          <w:rPrChange w:id="278" w:author="Nicholas Didier" w:date="2013-11-24T18:06:00Z">
            <w:rPr/>
          </w:rPrChange>
        </w:rPr>
        <w:t xml:space="preserve"> mentionn</w:t>
      </w:r>
      <w:r w:rsidR="009D612C" w:rsidRPr="00DF7AB3">
        <w:rPr>
          <w:rFonts w:ascii="Arial" w:hAnsi="Arial" w:cs="Arial"/>
          <w:lang w:val="fr-FR"/>
          <w:rPrChange w:id="279" w:author="Nicholas Didier" w:date="2013-11-24T18:06:00Z">
            <w:rPr>
              <w:rFonts w:ascii="Arial" w:hAnsi="Arial" w:cs="Arial"/>
            </w:rPr>
          </w:rPrChange>
        </w:rPr>
        <w:t>é</w:t>
      </w:r>
      <w:r w:rsidR="009D612C" w:rsidRPr="00DF7AB3">
        <w:rPr>
          <w:lang w:val="fr-FR"/>
          <w:rPrChange w:id="280" w:author="Nicholas Didier" w:date="2013-11-24T18:06:00Z">
            <w:rPr/>
          </w:rPrChange>
        </w:rPr>
        <w:t>s et l</w:t>
      </w:r>
      <w:r w:rsidR="00935425" w:rsidRPr="00DF7AB3">
        <w:rPr>
          <w:lang w:val="fr-FR"/>
          <w:rPrChange w:id="281" w:author="Nicholas Didier" w:date="2013-11-24T18:06:00Z">
            <w:rPr/>
          </w:rPrChange>
        </w:rPr>
        <w:t xml:space="preserve">e Deutsches Museum à Munich </w:t>
      </w:r>
      <w:r w:rsidR="009D612C" w:rsidRPr="00DF7AB3">
        <w:rPr>
          <w:lang w:val="fr-FR"/>
          <w:rPrChange w:id="282" w:author="Nicholas Didier" w:date="2013-11-24T18:06:00Z">
            <w:rPr/>
          </w:rPrChange>
        </w:rPr>
        <w:t>avec</w:t>
      </w:r>
      <w:r w:rsidR="00935425" w:rsidRPr="00DF7AB3">
        <w:rPr>
          <w:lang w:val="fr-FR"/>
          <w:rPrChange w:id="283" w:author="Nicholas Didier" w:date="2013-11-24T18:06:00Z">
            <w:rPr/>
          </w:rPrChange>
        </w:rPr>
        <w:t xml:space="preserve"> plus de 1,5 millions de visiteurs par an.</w:t>
      </w:r>
    </w:p>
    <w:p w14:paraId="70BED050" w14:textId="697FD3F8" w:rsidR="00890F97" w:rsidRDefault="00B31EAB" w:rsidP="00E0055F">
      <w:r w:rsidRPr="00DF7AB3">
        <w:rPr>
          <w:lang w:val="fr-FR"/>
          <w:rPrChange w:id="284" w:author="Nicholas Didier" w:date="2013-11-24T18:06:00Z">
            <w:rPr/>
          </w:rPrChange>
        </w:rPr>
        <w:t xml:space="preserve">Pour </w:t>
      </w:r>
      <w:proofErr w:type="gramStart"/>
      <w:r w:rsidRPr="00DF7AB3">
        <w:rPr>
          <w:lang w:val="fr-FR"/>
          <w:rPrChange w:id="285" w:author="Nicholas Didier" w:date="2013-11-24T18:06:00Z">
            <w:rPr/>
          </w:rPrChange>
        </w:rPr>
        <w:t xml:space="preserve">les </w:t>
      </w:r>
      <w:r w:rsidR="00B208CB" w:rsidRPr="00DF7AB3">
        <w:rPr>
          <w:lang w:val="fr-FR"/>
          <w:rPrChange w:id="286" w:author="Nicholas Didier" w:date="2013-11-24T18:06:00Z">
            <w:rPr/>
          </w:rPrChange>
        </w:rPr>
        <w:t>science</w:t>
      </w:r>
      <w:proofErr w:type="gramEnd"/>
      <w:r w:rsidR="00B208CB" w:rsidRPr="00DF7AB3">
        <w:rPr>
          <w:lang w:val="fr-FR"/>
          <w:rPrChange w:id="287" w:author="Nicholas Didier" w:date="2013-11-24T18:06:00Z">
            <w:rPr/>
          </w:rPrChange>
        </w:rPr>
        <w:t xml:space="preserve"> centers </w:t>
      </w:r>
      <w:r w:rsidRPr="00DF7AB3">
        <w:rPr>
          <w:lang w:val="fr-FR"/>
          <w:rPrChange w:id="288" w:author="Nicholas Didier" w:date="2013-11-24T18:06:00Z">
            <w:rPr/>
          </w:rPrChange>
        </w:rPr>
        <w:t>en Europe</w:t>
      </w:r>
      <w:r w:rsidR="00B208CB" w:rsidRPr="00DF7AB3">
        <w:rPr>
          <w:lang w:val="fr-FR"/>
          <w:rPrChange w:id="289" w:author="Nicholas Didier" w:date="2013-11-24T18:06:00Z">
            <w:rPr/>
          </w:rPrChange>
        </w:rPr>
        <w:t xml:space="preserve"> continentale</w:t>
      </w:r>
      <w:r w:rsidR="00890F97" w:rsidRPr="00DF7AB3">
        <w:rPr>
          <w:lang w:val="fr-FR"/>
          <w:rPrChange w:id="290" w:author="Nicholas Didier" w:date="2013-11-24T18:06:00Z">
            <w:rPr/>
          </w:rPrChange>
        </w:rPr>
        <w:t>, comme</w:t>
      </w:r>
      <w:r w:rsidR="00B208CB" w:rsidRPr="00DF7AB3">
        <w:rPr>
          <w:lang w:val="fr-FR"/>
          <w:rPrChange w:id="291" w:author="Nicholas Didier" w:date="2013-11-24T18:06:00Z">
            <w:rPr/>
          </w:rPrChange>
        </w:rPr>
        <w:t xml:space="preserve"> le</w:t>
      </w:r>
      <w:r w:rsidR="00890F97" w:rsidRPr="00DF7AB3">
        <w:rPr>
          <w:lang w:val="fr-FR"/>
          <w:rPrChange w:id="292" w:author="Nicholas Didier" w:date="2013-11-24T18:06:00Z">
            <w:rPr/>
          </w:rPrChange>
        </w:rPr>
        <w:t xml:space="preserve"> Technorama (CH) ou encore Nemo (NL), le nombre de visiteurs permet </w:t>
      </w:r>
      <w:del w:id="293" w:author="Nicholas Didier" w:date="2013-11-24T18:07:00Z">
        <w:r w:rsidR="00B208CB" w:rsidRPr="00DF7AB3" w:rsidDel="00DF7AB3">
          <w:rPr>
            <w:lang w:val="fr-FR"/>
            <w:rPrChange w:id="294" w:author="Nicholas Didier" w:date="2013-11-24T18:06:00Z">
              <w:rPr/>
            </w:rPrChange>
          </w:rPr>
          <w:delText>generalemet</w:delText>
        </w:r>
      </w:del>
      <w:ins w:id="295" w:author="Nicholas Didier" w:date="2013-11-24T18:07:00Z">
        <w:r w:rsidR="00DF7AB3" w:rsidRPr="00DF7AB3">
          <w:rPr>
            <w:lang w:val="fr-FR"/>
          </w:rPr>
          <w:t>généralement</w:t>
        </w:r>
      </w:ins>
      <w:r w:rsidR="00B208CB" w:rsidRPr="00DF7AB3">
        <w:rPr>
          <w:lang w:val="fr-FR"/>
          <w:rPrChange w:id="296" w:author="Nicholas Didier" w:date="2013-11-24T18:06:00Z">
            <w:rPr/>
          </w:rPrChange>
        </w:rPr>
        <w:t xml:space="preserve"> </w:t>
      </w:r>
      <w:r w:rsidR="00890F97" w:rsidRPr="00DF7AB3">
        <w:rPr>
          <w:lang w:val="fr-FR"/>
          <w:rPrChange w:id="297" w:author="Nicholas Didier" w:date="2013-11-24T18:06:00Z">
            <w:rPr/>
          </w:rPrChange>
        </w:rPr>
        <w:t>d’obtenir un degré d’autofinancement autour de 60%. Le reste des revenus proviennent d’aides</w:t>
      </w:r>
      <w:r w:rsidR="00890F97">
        <w:t xml:space="preserve">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298" w:name="_Toc246940975"/>
      <w:r>
        <w:t>2.4</w:t>
      </w:r>
      <w:r w:rsidR="00F9403D">
        <w:t>. La clientèle</w:t>
      </w:r>
      <w:r w:rsidR="00ED3EA4">
        <w:t xml:space="preserve"> des musées scientifiques interactifs</w:t>
      </w:r>
      <w:bookmarkEnd w:id="298"/>
    </w:p>
    <w:p w14:paraId="3CDE09AD" w14:textId="71A57EED" w:rsidR="00EB6733" w:rsidRDefault="00B208CB" w:rsidP="00EB6733">
      <w:r>
        <w:t xml:space="preserve">Dans </w:t>
      </w:r>
      <w:r w:rsidR="00935425">
        <w:t xml:space="preserve">notre analyse de clientèle nous nous </w:t>
      </w:r>
      <w:r>
        <w:t xml:space="preserve">limitons </w:t>
      </w:r>
      <w:ins w:id="299" w:author="Jean Calmes" w:date="2013-11-10T22:23:00Z">
        <w:r w:rsidR="00540C02">
          <w:t>aux</w:t>
        </w:r>
      </w:ins>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75033398"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w:t>
      </w:r>
      <w:ins w:id="300" w:author="Nicholas Didier" w:date="2013-11-19T11:16:00Z">
        <w:r w:rsidR="00D016F1">
          <w:rPr>
            <w:rFonts w:ascii="Arial" w:hAnsi="Arial" w:cs="Arial"/>
          </w:rPr>
          <w:t>è</w:t>
        </w:r>
      </w:ins>
      <w:r w:rsidR="003215CB">
        <w:t>re</w:t>
      </w:r>
      <w:r w:rsidR="00B36B66">
        <w:t>nt</w:t>
      </w:r>
      <w:r w:rsidR="00B166E3">
        <w:t>.</w:t>
      </w:r>
      <w:r w:rsidR="003215CB">
        <w:t xml:space="preserve"> </w:t>
      </w:r>
    </w:p>
    <w:p w14:paraId="2D260B2A" w14:textId="2370C98A"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w:t>
      </w:r>
      <w:ins w:id="301" w:author="Nicholas Didier" w:date="2013-11-19T11:17:00Z">
        <w:r w:rsidR="00D016F1">
          <w:t>e</w:t>
        </w:r>
      </w:ins>
      <w:r w:rsidR="003D7F55">
        <w:t>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ins w:id="302" w:author="Jean Calmes" w:date="2013-11-10T22:26:00Z">
        <w:r w:rsidR="00540C02">
          <w:lastRenderedPageBreak/>
          <w:t>effectue</w:t>
        </w:r>
      </w:ins>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38F073A6"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ins w:id="303" w:author="Nicholas Didier" w:date="2013-11-19T11:17:00Z">
        <w:r w:rsidR="00D016F1">
          <w:t xml:space="preserve">visiteurs </w:t>
        </w:r>
      </w:ins>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7B9169D6"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w:t>
      </w:r>
      <w:r>
        <w:t xml:space="preserve">, il n’y a pas vraiment un type de touriste (affaire, loisir, de passage, journalier, etc.) bien défini, ni un âge précis des visiteurs. </w:t>
      </w:r>
    </w:p>
    <w:p w14:paraId="6AB1C5CD" w14:textId="14964256"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ins w:id="304" w:author="Jean Calmes" w:date="2013-11-10T22:29:00Z">
        <w:r w:rsidR="00540C02">
          <w:t xml:space="preserve">important </w:t>
        </w:r>
      </w:ins>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18B61A23"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des cartes à l’année,</w:t>
      </w:r>
      <w:ins w:id="305" w:author="Jean Calmes" w:date="2013-11-10T22:30:00Z">
        <w:r w:rsidR="00540C02">
          <w:t xml:space="preserve"> </w:t>
        </w:r>
      </w:ins>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306" w:name="_Toc246940976"/>
      <w:r>
        <w:lastRenderedPageBreak/>
        <w:t>Le cas du Swiss Science Center</w:t>
      </w:r>
      <w:r w:rsidR="00F9403D">
        <w:t xml:space="preserve"> Technor</w:t>
      </w:r>
      <w:r w:rsidR="00B31EAB">
        <w:t>a</w:t>
      </w:r>
      <w:r w:rsidR="00F9403D">
        <w:t>ma à Winterthur</w:t>
      </w:r>
      <w:bookmarkEnd w:id="306"/>
    </w:p>
    <w:p w14:paraId="4A32D228" w14:textId="591EB88F"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ins w:id="307" w:author="Jean Calmes" w:date="2013-11-10T22:31:00Z">
        <w:r w:rsidR="00540C02">
          <w:t xml:space="preserve">science </w:t>
        </w:r>
      </w:ins>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308" w:name="_Toc246940977"/>
      <w:r>
        <w:t>3.1. Aperçu historique</w:t>
      </w:r>
      <w:bookmarkEnd w:id="308"/>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309" w:name="_Toc246940978"/>
      <w:r>
        <w:t>3.2. Le</w:t>
      </w:r>
      <w:r w:rsidR="005E5FAF">
        <w:t xml:space="preserve"> concept de Technorama</w:t>
      </w:r>
      <w:bookmarkEnd w:id="309"/>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310" w:name="_Toc246940979"/>
      <w:r>
        <w:t>3.3</w:t>
      </w:r>
      <w:r w:rsidR="0021137B">
        <w:t>. Les chiffres d</w:t>
      </w:r>
      <w:r w:rsidR="00AE6C71">
        <w:t>u</w:t>
      </w:r>
      <w:r w:rsidR="0021137B">
        <w:t xml:space="preserve"> Technorama</w:t>
      </w:r>
      <w:bookmarkEnd w:id="310"/>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0A9B1C32"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w:t>
      </w:r>
      <w:ins w:id="311" w:author="Nicholas Didier" w:date="2013-11-19T11:19:00Z">
        <w:r w:rsidR="00D016F1">
          <w:t xml:space="preserve">raisons </w:t>
        </w:r>
      </w:ins>
      <w:r>
        <w:t>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312" w:name="_Toc358732002"/>
      <w:r>
        <w:t xml:space="preserve">Tableau </w:t>
      </w:r>
      <w:fldSimple w:instr=" SEQ Tableau \* ARABIC ">
        <w:r w:rsidR="00D651DF">
          <w:rPr>
            <w:noProof/>
          </w:rPr>
          <w:t>1</w:t>
        </w:r>
      </w:fldSimple>
      <w:r>
        <w:t>: Zone de chalandise isochronique autour de Winterthur (2H30 de trajet en voiture)</w:t>
      </w:r>
      <w:bookmarkEnd w:id="312"/>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313" w:name="_Toc246940980"/>
      <w:r>
        <w:lastRenderedPageBreak/>
        <w:t xml:space="preserve">La zone de chalandise </w:t>
      </w:r>
      <w:r w:rsidR="00726B21">
        <w:t>autour de Differdange</w:t>
      </w:r>
      <w:bookmarkEnd w:id="313"/>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314" w:name="_Toc246940981"/>
      <w:r>
        <w:t>4</w:t>
      </w:r>
      <w:r w:rsidR="00726B21">
        <w:t>.1. Définition de la zone de chalandise</w:t>
      </w:r>
      <w:bookmarkEnd w:id="314"/>
    </w:p>
    <w:p w14:paraId="7C7436F3" w14:textId="5F801D5D"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xml:space="preserve"> Dans ce chapitre, </w:t>
      </w:r>
      <w:ins w:id="315" w:author="Nicholas Didier" w:date="2013-11-19T11:20:00Z">
        <w:r w:rsidR="00D016F1">
          <w:t>nous nous</w:t>
        </w:r>
      </w:ins>
      <w:r w:rsidR="002208FD">
        <w:t xml:space="preserve"> </w:t>
      </w:r>
      <w:ins w:id="316" w:author="Nicholas Didier" w:date="2013-11-19T11:20:00Z">
        <w:r w:rsidR="00D016F1">
          <w:t xml:space="preserve">concentrons </w:t>
        </w:r>
      </w:ins>
      <w:r w:rsidR="002208FD">
        <w:t>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317"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317"/>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1F7197DB"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 xml:space="preserve">3H de trajet en </w:t>
      </w:r>
      <w:r w:rsidR="00BB468D" w:rsidRPr="00DF7AB3">
        <w:rPr>
          <w:lang w:val="fr-FR"/>
          <w:rPrChange w:id="318" w:author="Nicholas Didier" w:date="2013-11-24T18:10:00Z">
            <w:rPr/>
          </w:rPrChange>
        </w:rPr>
        <w:t>voiture</w:t>
      </w:r>
      <w:ins w:id="319" w:author="Nicholas Didier" w:date="2013-11-24T18:09:00Z">
        <w:r w:rsidR="00DF7AB3" w:rsidRPr="00DF7AB3">
          <w:rPr>
            <w:lang w:val="fr-FR"/>
            <w:rPrChange w:id="320" w:author="Nicholas Didier" w:date="2013-11-24T18:10:00Z">
              <w:rPr/>
            </w:rPrChange>
          </w:rPr>
          <w:t xml:space="preserve"> (</w:t>
        </w:r>
      </w:ins>
      <w:ins w:id="321" w:author="Nicholas Didier" w:date="2013-11-24T18:10:00Z">
        <w:r w:rsidR="00DF7AB3" w:rsidRPr="00DF7AB3">
          <w:rPr>
            <w:lang w:val="fr-FR"/>
          </w:rPr>
          <w:t>plutôt</w:t>
        </w:r>
      </w:ins>
      <w:ins w:id="322" w:author="Nicholas Didier" w:date="2013-11-24T18:09:00Z">
        <w:r w:rsidR="00DF7AB3" w:rsidRPr="00DF7AB3">
          <w:rPr>
            <w:lang w:val="fr-FR"/>
            <w:rPrChange w:id="323" w:author="Nicholas Didier" w:date="2013-11-24T18:10:00Z">
              <w:rPr/>
            </w:rPrChange>
          </w:rPr>
          <w:t xml:space="preserve"> des visiteurs d’un </w:t>
        </w:r>
      </w:ins>
      <w:ins w:id="324" w:author="Nicholas Didier" w:date="2013-11-24T18:10:00Z">
        <w:r w:rsidR="00DF7AB3" w:rsidRPr="00DF7AB3">
          <w:rPr>
            <w:lang w:val="fr-FR"/>
          </w:rPr>
          <w:t>nuitée</w:t>
        </w:r>
      </w:ins>
      <w:ins w:id="325" w:author="Nicholas Didier" w:date="2013-11-24T18:09:00Z">
        <w:r w:rsidR="00DF7AB3" w:rsidRPr="00DF7AB3">
          <w:rPr>
            <w:lang w:val="fr-FR"/>
            <w:rPrChange w:id="326" w:author="Nicholas Didier" w:date="2013-11-24T18:10:00Z">
              <w:rPr/>
            </w:rPrChange>
          </w:rPr>
          <w:t>)</w:t>
        </w:r>
      </w:ins>
      <w:ins w:id="327" w:author="Nicholas Didier" w:date="2013-11-24T18:03:00Z">
        <w:r w:rsidR="00DF7AB3" w:rsidRPr="00DF7AB3">
          <w:rPr>
            <w:lang w:val="fr-FR"/>
            <w:rPrChange w:id="328" w:author="Nicholas Didier" w:date="2013-11-24T18:10:00Z">
              <w:rPr/>
            </w:rPrChange>
          </w:rPr>
          <w:t xml:space="preserve"> </w:t>
        </w:r>
      </w:ins>
      <w:r w:rsidR="00BB468D" w:rsidRPr="00DF7AB3">
        <w:rPr>
          <w:lang w:val="fr-FR"/>
          <w:rPrChange w:id="329" w:author="Nicholas Didier" w:date="2013-11-24T18:10:00Z">
            <w:rPr/>
          </w:rPrChange>
        </w:rPr>
        <w:t>. La deuxi</w:t>
      </w:r>
      <w:r w:rsidR="00BB468D" w:rsidRPr="00DF7AB3">
        <w:rPr>
          <w:rFonts w:ascii="Arial" w:hAnsi="Arial" w:cs="Arial"/>
          <w:lang w:val="fr-FR"/>
          <w:rPrChange w:id="330" w:author="Nicholas Didier" w:date="2013-11-24T18:10:00Z">
            <w:rPr>
              <w:rFonts w:ascii="Arial" w:hAnsi="Arial" w:cs="Arial"/>
            </w:rPr>
          </w:rPrChange>
        </w:rPr>
        <w:t>è</w:t>
      </w:r>
      <w:r w:rsidR="00BB468D" w:rsidRPr="00DF7AB3">
        <w:rPr>
          <w:lang w:val="fr-FR"/>
          <w:rPrChange w:id="331" w:author="Nicholas Didier" w:date="2013-11-24T18:10:00Z">
            <w:rPr/>
          </w:rPrChange>
        </w:rPr>
        <w:t xml:space="preserve">me zone, légèrement plus foncée, correspond </w:t>
      </w:r>
      <w:r w:rsidR="00BB468D" w:rsidRPr="00DF7AB3">
        <w:rPr>
          <w:rFonts w:ascii="Arial" w:hAnsi="Arial" w:cs="Arial"/>
          <w:lang w:val="fr-FR"/>
          <w:rPrChange w:id="332" w:author="Nicholas Didier" w:date="2013-11-24T18:10:00Z">
            <w:rPr>
              <w:rFonts w:ascii="Arial" w:hAnsi="Arial" w:cs="Arial"/>
            </w:rPr>
          </w:rPrChange>
        </w:rPr>
        <w:t>à</w:t>
      </w:r>
      <w:r w:rsidR="00BB468D" w:rsidRPr="00DF7AB3">
        <w:rPr>
          <w:lang w:val="fr-FR"/>
          <w:rPrChange w:id="333" w:author="Nicholas Didier" w:date="2013-11-24T18:10:00Z">
            <w:rPr/>
          </w:rPrChange>
        </w:rPr>
        <w:t xml:space="preserve"> </w:t>
      </w:r>
      <w:r w:rsidR="00257531" w:rsidRPr="00DF7AB3">
        <w:rPr>
          <w:lang w:val="fr-FR"/>
          <w:rPrChange w:id="334" w:author="Nicholas Didier" w:date="2013-11-24T18:10:00Z">
            <w:rPr/>
          </w:rPrChange>
        </w:rPr>
        <w:t xml:space="preserve">2H30 de trajet. La </w:t>
      </w:r>
      <w:r w:rsidR="00BB468D" w:rsidRPr="00DF7AB3">
        <w:rPr>
          <w:lang w:val="fr-FR"/>
          <w:rPrChange w:id="335" w:author="Nicholas Didier" w:date="2013-11-24T18:10:00Z">
            <w:rPr/>
          </w:rPrChange>
        </w:rPr>
        <w:t>3</w:t>
      </w:r>
      <w:r w:rsidR="00BB468D" w:rsidRPr="00DF7AB3">
        <w:rPr>
          <w:vertAlign w:val="superscript"/>
          <w:lang w:val="fr-FR"/>
          <w:rPrChange w:id="336" w:author="Nicholas Didier" w:date="2013-11-24T18:10:00Z">
            <w:rPr>
              <w:vertAlign w:val="superscript"/>
            </w:rPr>
          </w:rPrChange>
        </w:rPr>
        <w:t>e</w:t>
      </w:r>
      <w:r w:rsidR="00BB468D" w:rsidRPr="00DF7AB3">
        <w:rPr>
          <w:lang w:val="fr-FR"/>
          <w:rPrChange w:id="337" w:author="Nicholas Didier" w:date="2013-11-24T18:10:00Z">
            <w:rPr/>
          </w:rPrChange>
        </w:rPr>
        <w:t xml:space="preserve"> </w:t>
      </w:r>
      <w:r w:rsidR="00257531" w:rsidRPr="00DF7AB3">
        <w:rPr>
          <w:lang w:val="fr-FR"/>
          <w:rPrChange w:id="338" w:author="Nicholas Didier" w:date="2013-11-24T18:10:00Z">
            <w:rPr/>
          </w:rPrChange>
        </w:rPr>
        <w:t xml:space="preserve">zone </w:t>
      </w:r>
      <w:r w:rsidR="00BB468D" w:rsidRPr="00DF7AB3">
        <w:rPr>
          <w:lang w:val="fr-FR"/>
          <w:rPrChange w:id="339" w:author="Nicholas Didier" w:date="2013-11-24T18:10:00Z">
            <w:rPr/>
          </w:rPrChange>
        </w:rPr>
        <w:t xml:space="preserve">encore </w:t>
      </w:r>
      <w:r w:rsidR="00257531" w:rsidRPr="00DF7AB3">
        <w:rPr>
          <w:lang w:val="fr-FR"/>
          <w:rPrChange w:id="340" w:author="Nicholas Didier" w:date="2013-11-24T18:10:00Z">
            <w:rPr/>
          </w:rPrChange>
        </w:rPr>
        <w:t xml:space="preserve">plus foncée regroupe le rayon de </w:t>
      </w:r>
      <w:r w:rsidR="00BB468D" w:rsidRPr="00DF7AB3">
        <w:rPr>
          <w:lang w:val="fr-FR"/>
          <w:rPrChange w:id="341" w:author="Nicholas Didier" w:date="2013-11-24T18:10:00Z">
            <w:rPr/>
          </w:rPrChange>
        </w:rPr>
        <w:t xml:space="preserve">2H </w:t>
      </w:r>
      <w:r w:rsidR="00257531" w:rsidRPr="00DF7AB3">
        <w:rPr>
          <w:lang w:val="fr-FR"/>
          <w:rPrChange w:id="342" w:author="Nicholas Didier" w:date="2013-11-24T18:10:00Z">
            <w:rPr/>
          </w:rPrChange>
        </w:rPr>
        <w:t xml:space="preserve">en voiture et la dernière 1H de trajet. Nous constatons que le bassin est de 2H30 est très </w:t>
      </w:r>
      <w:r w:rsidR="00953002" w:rsidRPr="00DF7AB3">
        <w:rPr>
          <w:lang w:val="fr-FR"/>
          <w:rPrChange w:id="343" w:author="Nicholas Didier" w:date="2013-11-24T18:10:00Z">
            <w:rPr/>
          </w:rPrChange>
        </w:rPr>
        <w:t>opportun</w:t>
      </w:r>
      <w:r w:rsidR="00BA57C6" w:rsidRPr="00DF7AB3">
        <w:rPr>
          <w:lang w:val="fr-FR"/>
          <w:rPrChange w:id="344" w:author="Nicholas Didier" w:date="2013-11-24T18:10:00Z">
            <w:rPr/>
          </w:rPrChange>
        </w:rPr>
        <w:t xml:space="preserve"> et touche même au Pays-Bas,</w:t>
      </w:r>
      <w:r w:rsidR="00BA57C6">
        <w:t xml:space="preserve">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ins w:id="345" w:author="Nicholas Didier" w:date="2013-11-24T18:10:00Z">
        <w:r w:rsidR="00DF7AB3">
          <w:t>, Strasbourg,</w:t>
        </w:r>
      </w:ins>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po</w:t>
      </w:r>
      <w:ins w:id="346" w:author="Jean Calmes" w:date="2013-11-10T22:40:00Z">
        <w:r w:rsidR="003F4097">
          <w:t>u</w:t>
        </w:r>
      </w:ins>
      <w:r w:rsidR="00BB468D">
        <w:t>r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xml:space="preserve">, </w:t>
      </w:r>
      <w:ins w:id="347" w:author="Nicholas Didier" w:date="2013-11-19T11:21:00Z">
        <w:r w:rsidR="00D016F1">
          <w:t>nous avons</w:t>
        </w:r>
      </w:ins>
      <w:r w:rsidR="00DB4253">
        <w:t xml:space="preserve">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2337E4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commune par commune, plus de 3.</w:t>
      </w:r>
      <w:del w:id="348" w:author="Nicholas Didier" w:date="2013-11-24T18:11:00Z">
        <w:r w:rsidRPr="00DB4253" w:rsidDel="00DF7AB3">
          <w:rPr>
            <w:rFonts w:cstheme="minorHAnsi"/>
          </w:rPr>
          <w:delText xml:space="preserve">000 </w:delText>
        </w:r>
      </w:del>
      <w:ins w:id="349" w:author="Nicholas Didier" w:date="2013-11-24T18:11:00Z">
        <w:r w:rsidR="00DF7AB3">
          <w:rPr>
            <w:rFonts w:cstheme="minorHAnsi"/>
          </w:rPr>
          <w:t>5</w:t>
        </w:r>
        <w:r w:rsidR="00DF7AB3" w:rsidRPr="00DB4253">
          <w:rPr>
            <w:rFonts w:cstheme="minorHAnsi"/>
          </w:rPr>
          <w:t xml:space="preserve">00 </w:t>
        </w:r>
      </w:ins>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27736155"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é introduit</w:t>
      </w:r>
      <w:ins w:id="350" w:author="Nicholas Didier" w:date="2013-11-19T11:21:00Z">
        <w:r w:rsidR="00D016F1">
          <w:rPr>
            <w:rFonts w:ascii="Arial" w:hAnsi="Arial" w:cs="Arial"/>
          </w:rPr>
          <w:t>e</w:t>
        </w:r>
      </w:ins>
      <w:r>
        <w:rPr>
          <w:rFonts w:ascii="Arial" w:hAnsi="Arial" w:cs="Arial"/>
        </w:rPr>
        <w:t xml:space="preserve">s sur fichier Excel et classées par pays, entité administrative comme les Länder, </w:t>
      </w:r>
      <w:r w:rsidR="009A0FC7">
        <w:rPr>
          <w:rFonts w:ascii="Arial" w:hAnsi="Arial" w:cs="Arial"/>
        </w:rPr>
        <w:t xml:space="preserve">Régions, Provinces, Départements, </w:t>
      </w:r>
      <w:ins w:id="351" w:author="Nicholas Didier" w:date="2013-11-24T17:48:00Z">
        <w:r w:rsidR="00955636">
          <w:rPr>
            <w:rFonts w:ascii="Arial" w:hAnsi="Arial" w:cs="Arial"/>
          </w:rPr>
          <w:t xml:space="preserve">Districts, </w:t>
        </w:r>
      </w:ins>
      <w:r w:rsidR="009A0FC7">
        <w:rPr>
          <w:rFonts w:ascii="Arial" w:hAnsi="Arial" w:cs="Arial"/>
        </w:rPr>
        <w:t>Gemeindeverbände et Communes pour consultation et manipulation future. Chacune des 3.</w:t>
      </w:r>
      <w:del w:id="352" w:author="Nicholas Didier" w:date="2013-11-24T17:48:00Z">
        <w:r w:rsidR="009A0FC7" w:rsidDel="00955636">
          <w:rPr>
            <w:rFonts w:ascii="Arial" w:hAnsi="Arial" w:cs="Arial"/>
          </w:rPr>
          <w:delText xml:space="preserve">000 </w:delText>
        </w:r>
      </w:del>
      <w:ins w:id="353" w:author="Nicholas Didier" w:date="2013-11-24T17:48:00Z">
        <w:r w:rsidR="00955636">
          <w:rPr>
            <w:rFonts w:ascii="Arial" w:hAnsi="Arial" w:cs="Arial"/>
          </w:rPr>
          <w:t>500</w:t>
        </w:r>
      </w:ins>
      <w:ins w:id="354" w:author="Nicholas Didier" w:date="2013-11-24T18:24:00Z">
        <w:r w:rsidR="002D4C7E">
          <w:rPr>
            <w:rStyle w:val="FootnoteReference"/>
            <w:rFonts w:ascii="Arial" w:hAnsi="Arial" w:cs="Arial"/>
          </w:rPr>
          <w:footnoteReference w:id="8"/>
        </w:r>
      </w:ins>
      <w:ins w:id="383" w:author="Nicholas Didier" w:date="2013-11-24T17:48:00Z">
        <w:r w:rsidR="00955636">
          <w:rPr>
            <w:rFonts w:ascii="Arial" w:hAnsi="Arial" w:cs="Arial"/>
          </w:rPr>
          <w:t xml:space="preserve"> </w:t>
        </w:r>
      </w:ins>
      <w:r w:rsidR="009A0FC7">
        <w:rPr>
          <w:rFonts w:ascii="Arial" w:hAnsi="Arial" w:cs="Arial"/>
        </w:rPr>
        <w:t xml:space="preserve">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ins w:id="384" w:author="Jean Calmes" w:date="2013-11-10T22:43:00Z">
        <w:r w:rsidR="00705D72">
          <w:rPr>
            <w:rFonts w:cstheme="minorHAnsi"/>
          </w:rPr>
          <w:t xml:space="preserve">comparant </w:t>
        </w:r>
      </w:ins>
      <w:r w:rsidR="009A0FC7">
        <w:rPr>
          <w:rFonts w:cstheme="minorHAnsi"/>
        </w:rPr>
        <w:t>le code postal</w:t>
      </w:r>
      <w:ins w:id="385" w:author="Jean Calmes" w:date="2013-11-10T22:43:00Z">
        <w:r w:rsidR="00705D72">
          <w:rPr>
            <w:rFonts w:cstheme="minorHAnsi"/>
          </w:rPr>
          <w:t xml:space="preserve"> à celui des v</w:t>
        </w:r>
      </w:ins>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 pointue et efficace</w:t>
      </w:r>
      <w:ins w:id="386" w:author="Jean Calmes" w:date="2013-11-10T22:42:00Z">
        <w:r w:rsidR="00705D72">
          <w:rPr>
            <w:rFonts w:cstheme="minorHAnsi"/>
          </w:rPr>
          <w:t>.</w:t>
        </w:r>
      </w:ins>
      <w:r w:rsidR="009A0FC7">
        <w:rPr>
          <w:rFonts w:cstheme="minorHAnsi"/>
        </w:rPr>
        <w:t xml:space="preserve"> </w:t>
      </w:r>
    </w:p>
    <w:p w14:paraId="791A9F58" w14:textId="7AAC9B82" w:rsidR="002D51F9" w:rsidRDefault="00955636" w:rsidP="00DB4253">
      <w:pPr>
        <w:rPr>
          <w:rFonts w:cstheme="minorHAnsi"/>
        </w:rPr>
      </w:pPr>
      <w:ins w:id="387" w:author="Nicholas Didier" w:date="2013-11-24T17:49:00Z">
        <w:r>
          <w:rPr>
            <w:rFonts w:cstheme="minorHAnsi"/>
          </w:rPr>
          <w:t xml:space="preserve">Afin de permettre cette comparaison </w:t>
        </w:r>
      </w:ins>
      <w:del w:id="388" w:author="Nicholas Didier" w:date="2013-11-24T17:49:00Z">
        <w:r w:rsidR="00DB4253" w:rsidRPr="00864D43" w:rsidDel="00955636">
          <w:rPr>
            <w:rFonts w:cstheme="minorHAnsi"/>
          </w:rPr>
          <w:delText xml:space="preserve">Une </w:delText>
        </w:r>
      </w:del>
      <w:ins w:id="389" w:author="Nicholas Didier" w:date="2013-11-24T17:49:00Z">
        <w:r>
          <w:rPr>
            <w:rFonts w:cstheme="minorHAnsi"/>
          </w:rPr>
          <w:t>u</w:t>
        </w:r>
        <w:r w:rsidRPr="00864D43">
          <w:rPr>
            <w:rFonts w:cstheme="minorHAnsi"/>
          </w:rPr>
          <w:t xml:space="preserve">ne </w:t>
        </w:r>
      </w:ins>
      <w:r w:rsidR="00DB4253" w:rsidRPr="00864D43">
        <w:rPr>
          <w:rFonts w:cstheme="minorHAnsi"/>
        </w:rPr>
        <w:t xml:space="preserve">analyse </w:t>
      </w:r>
      <w:del w:id="390" w:author="Nicholas Didier" w:date="2013-11-24T17:49:00Z">
        <w:r w:rsidR="00DB4253" w:rsidRPr="00864D43" w:rsidDel="00955636">
          <w:rPr>
            <w:rFonts w:cstheme="minorHAnsi"/>
          </w:rPr>
          <w:delText>similaire, quoique</w:delText>
        </w:r>
      </w:del>
      <w:ins w:id="391" w:author="Nicholas Didier" w:date="2013-11-24T17:49:00Z">
        <w:r>
          <w:rPr>
            <w:rFonts w:cstheme="minorHAnsi"/>
          </w:rPr>
          <w:t>parall</w:t>
        </w:r>
      </w:ins>
      <w:ins w:id="392" w:author="Nicholas Didier" w:date="2013-11-24T17:50:00Z">
        <w:r>
          <w:rPr>
            <w:rFonts w:ascii="Arial" w:hAnsi="Arial" w:cs="Arial"/>
          </w:rPr>
          <w:t>è</w:t>
        </w:r>
        <w:r>
          <w:rPr>
            <w:rFonts w:cstheme="minorHAnsi"/>
          </w:rPr>
          <w:t>le</w:t>
        </w:r>
      </w:ins>
      <w:r w:rsidR="00DB4253" w:rsidRPr="00864D43">
        <w:rPr>
          <w:rFonts w:cstheme="minorHAnsi"/>
        </w:rPr>
        <w:t xml:space="preserve"> </w:t>
      </w:r>
      <w:del w:id="393" w:author="Nicholas Didier" w:date="2013-11-24T17:49:00Z">
        <w:r w:rsidR="00DB4253" w:rsidRPr="00864D43" w:rsidDel="00955636">
          <w:rPr>
            <w:rFonts w:cstheme="minorHAnsi"/>
          </w:rPr>
          <w:delText xml:space="preserve">moins détaillée </w:delText>
        </w:r>
      </w:del>
      <w:r w:rsidR="00DB4253" w:rsidRPr="00864D43">
        <w:rPr>
          <w:rFonts w:cstheme="minorHAnsi"/>
        </w:rPr>
        <w:t>fut générée pour Winterthur, couvrant la Suisse, l’</w:t>
      </w:r>
      <w:del w:id="394" w:author="Nicholas Didier" w:date="2013-11-24T17:50:00Z">
        <w:r w:rsidR="00DB4253" w:rsidRPr="00864D43" w:rsidDel="00955636">
          <w:rPr>
            <w:rFonts w:cstheme="minorHAnsi"/>
          </w:rPr>
          <w:delText>Allemagne</w:delText>
        </w:r>
      </w:del>
      <w:ins w:id="395" w:author="Nicholas Didier" w:date="2013-11-24T17:50:00Z">
        <w:r>
          <w:rPr>
            <w:rFonts w:cstheme="minorHAnsi"/>
          </w:rPr>
          <w:t>Allemagne,</w:t>
        </w:r>
      </w:ins>
      <w:r w:rsidR="00DB4253" w:rsidRPr="00864D43">
        <w:rPr>
          <w:rFonts w:cstheme="minorHAnsi"/>
        </w:rPr>
        <w:t xml:space="preserve"> </w:t>
      </w:r>
      <w:del w:id="396" w:author="Nicholas Didier" w:date="2013-11-24T17:50:00Z">
        <w:r w:rsidR="00DB4253" w:rsidRPr="00864D43" w:rsidDel="00955636">
          <w:rPr>
            <w:rFonts w:cstheme="minorHAnsi"/>
          </w:rPr>
          <w:delText xml:space="preserve">et </w:delText>
        </w:r>
      </w:del>
      <w:r w:rsidR="00DB4253" w:rsidRPr="00864D43">
        <w:rPr>
          <w:rFonts w:cstheme="minorHAnsi"/>
        </w:rPr>
        <w:t>l’</w:t>
      </w:r>
      <w:del w:id="397" w:author="Nicholas Didier" w:date="2013-11-24T17:50:00Z">
        <w:r w:rsidR="00DB4253" w:rsidRPr="00864D43" w:rsidDel="00955636">
          <w:rPr>
            <w:rFonts w:cstheme="minorHAnsi"/>
          </w:rPr>
          <w:delText>Autriche</w:delText>
        </w:r>
      </w:del>
      <w:ins w:id="398" w:author="Nicholas Didier" w:date="2013-11-24T17:50:00Z">
        <w:r>
          <w:rPr>
            <w:rFonts w:cstheme="minorHAnsi"/>
          </w:rPr>
          <w:t>Autriche et l’Italie</w:t>
        </w:r>
      </w:ins>
      <w:r w:rsidR="00DB4253" w:rsidRPr="00864D43">
        <w:rPr>
          <w:rFonts w:cstheme="minorHAnsi"/>
        </w:rPr>
        <w:t xml:space="preserve">. L’avantage de l’analyse de Winterthur fut évidemment l’accès </w:t>
      </w:r>
      <w:del w:id="399" w:author="Nicholas Didier" w:date="2013-11-24T17:51:00Z">
        <w:r w:rsidR="00DB4253" w:rsidRPr="00864D43" w:rsidDel="00955636">
          <w:rPr>
            <w:rFonts w:cstheme="minorHAnsi"/>
          </w:rPr>
          <w:delText xml:space="preserve">de </w:delText>
        </w:r>
      </w:del>
      <w:ins w:id="400" w:author="Nicholas Didier" w:date="2013-11-24T17:51:00Z">
        <w:r>
          <w:rPr>
            <w:rFonts w:cstheme="minorHAnsi"/>
          </w:rPr>
          <w:t>aux</w:t>
        </w:r>
        <w:r w:rsidRPr="00864D43">
          <w:rPr>
            <w:rFonts w:cstheme="minorHAnsi"/>
          </w:rPr>
          <w:t xml:space="preserve"> </w:t>
        </w:r>
      </w:ins>
      <w:r w:rsidR="00DB4253" w:rsidRPr="00864D43">
        <w:rPr>
          <w:rFonts w:cstheme="minorHAnsi"/>
        </w:rPr>
        <w:t>données réelles concernant leurs visiteurs.</w:t>
      </w:r>
      <w:r w:rsidR="00BB468D" w:rsidRPr="009A0FC7">
        <w:rPr>
          <w:rFonts w:cstheme="minorHAnsi"/>
        </w:rPr>
        <w:t xml:space="preserve"> </w:t>
      </w:r>
    </w:p>
    <w:p w14:paraId="5851C8C9" w14:textId="0A4CFE18" w:rsidR="002D51F9" w:rsidRDefault="002D51F9" w:rsidP="00864D43">
      <w:pPr>
        <w:spacing w:after="0"/>
        <w:ind w:firstLine="0"/>
      </w:pPr>
      <w:r>
        <w:t xml:space="preserve">La question qui se </w:t>
      </w:r>
      <w:ins w:id="401" w:author="Nicholas Didier" w:date="2013-11-19T12:43:00Z">
        <w:r w:rsidR="008C3492">
          <w:t>pose</w:t>
        </w:r>
      </w:ins>
      <w:ins w:id="402" w:author="Nicholas Didier" w:date="2013-11-19T11:22:00Z">
        <w:r w:rsidR="00D016F1">
          <w:t>,</w:t>
        </w:r>
      </w:ins>
      <w:r>
        <w:t xml:space="preserve"> </w:t>
      </w:r>
      <w:ins w:id="403" w:author="Nicholas Didier" w:date="2013-11-19T12:43:00Z">
        <w:r w:rsidR="008C3492">
          <w:t xml:space="preserve">est </w:t>
        </w:r>
      </w:ins>
      <w:r>
        <w:t xml:space="preserve">de savoir </w:t>
      </w:r>
      <w:r w:rsidRPr="00D016F1">
        <w:rPr>
          <w:rFonts w:cstheme="minorHAnsi"/>
        </w:rPr>
        <w:t>si par</w:t>
      </w:r>
      <w:r w:rsidRPr="008C3492">
        <w:rPr>
          <w:rFonts w:cstheme="minorHAnsi"/>
        </w:rPr>
        <w:t xml:space="preserve"> juxtaposition des zones de chalandise de Winterthur et de Differdange, et en sachant les résultats en visiteurs du Technorama,</w:t>
      </w:r>
      <w:ins w:id="404" w:author="Nicholas Didier" w:date="2013-11-19T11:22:00Z">
        <w:r w:rsidR="00D016F1">
          <w:t xml:space="preserve"> </w:t>
        </w:r>
      </w:ins>
      <w:r>
        <w:t xml:space="preserve">on </w:t>
      </w:r>
      <w:ins w:id="405" w:author="Nicholas Didier" w:date="2013-11-19T12:43:00Z">
        <w:r w:rsidR="008C3492">
          <w:t>peu</w:t>
        </w:r>
      </w:ins>
      <w:ins w:id="406" w:author="Nicholas Didier" w:date="2013-11-19T11:23:00Z">
        <w:r w:rsidR="00D016F1">
          <w:t xml:space="preserve">t </w:t>
        </w:r>
      </w:ins>
      <w:r>
        <w:t>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ins w:id="407" w:author="Jean Calmes" w:date="2013-11-10T22:44:00Z">
        <w:r w:rsidR="00705D72">
          <w:t>?</w:t>
        </w:r>
      </w:ins>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296A7CB0" w:rsidR="002D51F9" w:rsidRDefault="002D51F9" w:rsidP="00DF7AB3">
      <w:pPr>
        <w:ind w:left="-720"/>
        <w:jc w:val="left"/>
        <w:pPrChange w:id="408" w:author="Nicholas Didier" w:date="2013-11-24T18:12:00Z">
          <w:pPr>
            <w:ind w:left="-720"/>
          </w:pPr>
        </w:pPrChange>
      </w:pPr>
      <w:r>
        <w:t xml:space="preserve">POPULATION DES ZONES DE CHALANDISE RESPECTIVES </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Change w:id="409">
          <w:tblGrid>
            <w:gridCol w:w="3420"/>
            <w:gridCol w:w="2250"/>
            <w:gridCol w:w="2160"/>
            <w:gridCol w:w="1962"/>
          </w:tblGrid>
        </w:tblGridChange>
      </w:tblGrid>
      <w:tr w:rsidR="007A154A" w14:paraId="13A457D6" w14:textId="77777777" w:rsidTr="00F01937">
        <w:trPr>
          <w:trHeight w:val="1183"/>
        </w:trPr>
        <w:tc>
          <w:tcPr>
            <w:tcW w:w="3420" w:type="dxa"/>
          </w:tcPr>
          <w:p w14:paraId="7424DA92" w14:textId="77777777" w:rsidR="007A154A" w:rsidRDefault="007A154A" w:rsidP="00750D04">
            <w:pPr>
              <w:rPr>
                <w:ins w:id="410" w:author="Nicholas Didier" w:date="2013-11-24T18:20:00Z"/>
                <w:b/>
              </w:rPr>
            </w:pPr>
          </w:p>
          <w:p w14:paraId="6F280E5D" w14:textId="77777777" w:rsidR="007A154A" w:rsidRPr="00664552" w:rsidRDefault="007A154A" w:rsidP="00750D04">
            <w:pPr>
              <w:rPr>
                <w:b/>
              </w:rPr>
            </w:pPr>
            <w:r w:rsidRPr="00664552">
              <w:rPr>
                <w:b/>
              </w:rPr>
              <w:t>HEURES DE ROUTE</w:t>
            </w:r>
          </w:p>
          <w:p w14:paraId="6EBBE757" w14:textId="77777777" w:rsidR="007A154A" w:rsidDel="00FC2458" w:rsidRDefault="007A154A" w:rsidP="00FC2458">
            <w:pPr>
              <w:ind w:firstLine="0"/>
              <w:rPr>
                <w:del w:id="411" w:author="Nicholas Didier" w:date="2013-11-24T18:21:00Z"/>
              </w:rPr>
              <w:pPrChange w:id="412" w:author="Nicholas Didier" w:date="2013-11-24T18:20:00Z">
                <w:pPr/>
              </w:pPrChange>
            </w:pPr>
            <w:ins w:id="413" w:author="Nicholas Didier" w:date="2013-11-24T18:21:00Z">
              <w:r w:rsidDel="00FC2458">
                <w:t xml:space="preserve"> </w:t>
              </w:r>
            </w:ins>
          </w:p>
          <w:p w14:paraId="1EC52D22" w14:textId="39A6E1A0" w:rsidR="007A154A" w:rsidRPr="00664552" w:rsidRDefault="007A154A" w:rsidP="00864D43">
            <w:pPr>
              <w:ind w:firstLine="36"/>
              <w:jc w:val="left"/>
              <w:rPr>
                <w:b/>
              </w:rPr>
            </w:pPr>
            <w:r w:rsidRPr="00864D43">
              <w:rPr>
                <w:sz w:val="20"/>
                <w:szCs w:val="20"/>
              </w:rPr>
              <w:t>(EN MILLIONS D’HABITANTS)</w:t>
            </w:r>
          </w:p>
        </w:tc>
        <w:tc>
          <w:tcPr>
            <w:tcW w:w="2250" w:type="dxa"/>
          </w:tcPr>
          <w:p w14:paraId="44E20F92" w14:textId="77777777" w:rsidR="007A154A" w:rsidRDefault="007A154A" w:rsidP="00750D04">
            <w:pPr>
              <w:jc w:val="center"/>
              <w:rPr>
                <w:ins w:id="414" w:author="Nicholas Didier" w:date="2013-11-24T18:20:00Z"/>
                <w:b/>
              </w:rPr>
            </w:pPr>
          </w:p>
          <w:p w14:paraId="0D61322B" w14:textId="77777777" w:rsidR="007A154A" w:rsidRPr="00664552" w:rsidRDefault="007A154A" w:rsidP="00750D04">
            <w:pPr>
              <w:jc w:val="center"/>
              <w:rPr>
                <w:b/>
              </w:rPr>
            </w:pPr>
            <w:r w:rsidRPr="00664552">
              <w:rPr>
                <w:b/>
              </w:rPr>
              <w:t>2 HEURES</w:t>
            </w:r>
          </w:p>
        </w:tc>
        <w:tc>
          <w:tcPr>
            <w:tcW w:w="2160" w:type="dxa"/>
          </w:tcPr>
          <w:p w14:paraId="2F7C29AF" w14:textId="77777777" w:rsidR="007A154A" w:rsidRDefault="007A154A" w:rsidP="00750D04">
            <w:pPr>
              <w:jc w:val="center"/>
              <w:rPr>
                <w:ins w:id="415" w:author="Nicholas Didier" w:date="2013-11-24T18:20:00Z"/>
                <w:b/>
              </w:rPr>
            </w:pPr>
          </w:p>
          <w:p w14:paraId="64CE53AA" w14:textId="77777777" w:rsidR="007A154A" w:rsidRPr="00664552" w:rsidRDefault="007A154A" w:rsidP="00750D04">
            <w:pPr>
              <w:jc w:val="center"/>
              <w:rPr>
                <w:b/>
              </w:rPr>
            </w:pPr>
            <w:r w:rsidRPr="00664552">
              <w:rPr>
                <w:b/>
              </w:rPr>
              <w:t>2.30 HEURES</w:t>
            </w:r>
          </w:p>
        </w:tc>
        <w:tc>
          <w:tcPr>
            <w:tcW w:w="1962" w:type="dxa"/>
          </w:tcPr>
          <w:p w14:paraId="4957E9A7" w14:textId="77777777" w:rsidR="007A154A" w:rsidRDefault="007A154A" w:rsidP="00750D04">
            <w:pPr>
              <w:jc w:val="center"/>
              <w:rPr>
                <w:ins w:id="416" w:author="Nicholas Didier" w:date="2013-11-24T18:20:00Z"/>
                <w:b/>
              </w:rPr>
            </w:pPr>
          </w:p>
          <w:p w14:paraId="5A6C9BDD" w14:textId="77777777" w:rsidR="007A154A" w:rsidRPr="00664552" w:rsidRDefault="007A154A" w:rsidP="00750D04">
            <w:pPr>
              <w:jc w:val="center"/>
              <w:rPr>
                <w:b/>
              </w:rPr>
            </w:pPr>
            <w:r w:rsidRPr="00664552">
              <w:rPr>
                <w:b/>
              </w:rPr>
              <w:t>3 HEURES</w:t>
            </w:r>
          </w:p>
        </w:tc>
      </w:tr>
      <w:tr w:rsidR="001D627E" w14:paraId="142D58E2" w14:textId="77777777" w:rsidTr="00DF7AB3">
        <w:tblPrEx>
          <w:tblW w:w="9792" w:type="dxa"/>
          <w:tblInd w:w="-576" w:type="dxa"/>
          <w:tblPrExChange w:id="417" w:author="Nicholas Didier" w:date="2013-11-24T18:12:00Z">
            <w:tblPrEx>
              <w:tblW w:w="9792" w:type="dxa"/>
              <w:tblInd w:w="-576" w:type="dxa"/>
            </w:tblPrEx>
          </w:tblPrExChange>
        </w:tblPrEx>
        <w:tc>
          <w:tcPr>
            <w:tcW w:w="3420" w:type="dxa"/>
            <w:vAlign w:val="center"/>
            <w:tcPrChange w:id="418" w:author="Nicholas Didier" w:date="2013-11-24T18:12:00Z">
              <w:tcPr>
                <w:tcW w:w="3420" w:type="dxa"/>
                <w:vAlign w:val="center"/>
              </w:tcPr>
            </w:tcPrChange>
          </w:tcPr>
          <w:p w14:paraId="3B0764C1" w14:textId="77777777" w:rsidR="001D627E" w:rsidRDefault="001D627E" w:rsidP="00750D04"/>
          <w:p w14:paraId="25B1165C" w14:textId="77777777" w:rsidR="001D627E" w:rsidDel="00DF7AB3" w:rsidRDefault="001D627E" w:rsidP="00750D04">
            <w:pPr>
              <w:rPr>
                <w:del w:id="419" w:author="Nicholas Didier" w:date="2013-11-24T18:12:00Z"/>
              </w:rPr>
            </w:pPr>
            <w:r>
              <w:t>DIFFERDANGE</w:t>
            </w:r>
          </w:p>
          <w:p w14:paraId="15B37D86" w14:textId="77777777" w:rsidR="001D627E" w:rsidRDefault="001D627E" w:rsidP="00DF7AB3"/>
        </w:tc>
        <w:tc>
          <w:tcPr>
            <w:tcW w:w="2250" w:type="dxa"/>
            <w:vAlign w:val="bottom"/>
            <w:tcPrChange w:id="420" w:author="Nicholas Didier" w:date="2013-11-24T18:12:00Z">
              <w:tcPr>
                <w:tcW w:w="2250" w:type="dxa"/>
              </w:tcPr>
            </w:tcPrChange>
          </w:tcPr>
          <w:p w14:paraId="559C3A3E" w14:textId="77777777" w:rsidR="001D627E" w:rsidRPr="008773EE" w:rsidRDefault="001D627E" w:rsidP="00DF7AB3">
            <w:pPr>
              <w:spacing w:line="240" w:lineRule="auto"/>
              <w:ind w:left="-180" w:firstLine="270"/>
              <w:jc w:val="center"/>
              <w:rPr>
                <w:ins w:id="421" w:author="Nicholas Didier" w:date="2013-11-19T10:59:00Z"/>
                <w:rFonts w:cstheme="minorHAnsi"/>
              </w:rPr>
            </w:pPr>
          </w:p>
          <w:p w14:paraId="24B653A3" w14:textId="703B9E25" w:rsidR="001D627E" w:rsidRDefault="001D627E" w:rsidP="00DF7AB3">
            <w:pPr>
              <w:jc w:val="center"/>
            </w:pPr>
            <w:ins w:id="422" w:author="Nicholas Didier" w:date="2013-11-19T10:59:00Z">
              <w:r w:rsidRPr="008773EE">
                <w:rPr>
                  <w:rFonts w:cstheme="minorHAnsi"/>
                </w:rPr>
                <w:t>8,</w:t>
              </w:r>
              <w:r>
                <w:rPr>
                  <w:rFonts w:cstheme="minorHAnsi"/>
                </w:rPr>
                <w:t>9</w:t>
              </w:r>
            </w:ins>
          </w:p>
        </w:tc>
        <w:tc>
          <w:tcPr>
            <w:tcW w:w="2160" w:type="dxa"/>
            <w:vAlign w:val="bottom"/>
            <w:tcPrChange w:id="423" w:author="Nicholas Didier" w:date="2013-11-24T18:12:00Z">
              <w:tcPr>
                <w:tcW w:w="2160" w:type="dxa"/>
              </w:tcPr>
            </w:tcPrChange>
          </w:tcPr>
          <w:p w14:paraId="7B40A336" w14:textId="77777777" w:rsidR="001D627E" w:rsidRPr="008773EE" w:rsidRDefault="001D627E" w:rsidP="00522521">
            <w:pPr>
              <w:spacing w:line="240" w:lineRule="auto"/>
              <w:ind w:left="-180" w:firstLine="270"/>
              <w:jc w:val="center"/>
              <w:rPr>
                <w:ins w:id="424" w:author="Nicholas Didier" w:date="2013-11-19T10:59:00Z"/>
                <w:rFonts w:cstheme="minorHAnsi"/>
              </w:rPr>
            </w:pPr>
          </w:p>
          <w:p w14:paraId="560BA063" w14:textId="33C5B20A" w:rsidR="001D627E" w:rsidRDefault="001D627E" w:rsidP="00FC2458">
            <w:pPr>
              <w:jc w:val="center"/>
            </w:pPr>
            <w:ins w:id="425" w:author="Nicholas Didier" w:date="2013-11-19T10:59:00Z">
              <w:r>
                <w:rPr>
                  <w:rFonts w:cstheme="minorHAnsi"/>
                </w:rPr>
                <w:t>24,0</w:t>
              </w:r>
            </w:ins>
          </w:p>
        </w:tc>
        <w:tc>
          <w:tcPr>
            <w:tcW w:w="1962" w:type="dxa"/>
            <w:vAlign w:val="bottom"/>
            <w:tcPrChange w:id="426" w:author="Nicholas Didier" w:date="2013-11-24T18:12:00Z">
              <w:tcPr>
                <w:tcW w:w="1962" w:type="dxa"/>
              </w:tcPr>
            </w:tcPrChange>
          </w:tcPr>
          <w:p w14:paraId="74304313" w14:textId="77777777" w:rsidR="001D627E" w:rsidRPr="008773EE" w:rsidRDefault="001D627E" w:rsidP="007A154A">
            <w:pPr>
              <w:spacing w:line="240" w:lineRule="auto"/>
              <w:ind w:left="-180" w:firstLine="270"/>
              <w:jc w:val="center"/>
              <w:rPr>
                <w:ins w:id="427" w:author="Nicholas Didier" w:date="2013-11-19T10:59:00Z"/>
                <w:rFonts w:cstheme="minorHAnsi"/>
              </w:rPr>
            </w:pPr>
          </w:p>
          <w:p w14:paraId="1389451E" w14:textId="74B8DDF8" w:rsidR="001D627E" w:rsidRDefault="001D627E" w:rsidP="007A154A">
            <w:pPr>
              <w:jc w:val="center"/>
            </w:pPr>
            <w:ins w:id="428" w:author="Nicholas Didier" w:date="2013-11-19T10:59:00Z">
              <w:r>
                <w:rPr>
                  <w:rFonts w:cstheme="minorHAnsi"/>
                </w:rPr>
                <w:t>41</w:t>
              </w:r>
              <w:r w:rsidRPr="008773EE">
                <w:rPr>
                  <w:rFonts w:cstheme="minorHAnsi"/>
                </w:rPr>
                <w:t>,</w:t>
              </w:r>
              <w:r>
                <w:rPr>
                  <w:rFonts w:cstheme="minorHAnsi"/>
                </w:rPr>
                <w:t>1</w:t>
              </w:r>
            </w:ins>
          </w:p>
        </w:tc>
      </w:tr>
      <w:tr w:rsidR="001D627E" w14:paraId="2DB8D5FA" w14:textId="77777777" w:rsidTr="00DF7AB3">
        <w:tblPrEx>
          <w:tblW w:w="9792" w:type="dxa"/>
          <w:tblInd w:w="-576" w:type="dxa"/>
          <w:tblPrExChange w:id="429" w:author="Nicholas Didier" w:date="2013-11-24T18:13:00Z">
            <w:tblPrEx>
              <w:tblW w:w="9792" w:type="dxa"/>
              <w:tblInd w:w="-576" w:type="dxa"/>
            </w:tblPrEx>
          </w:tblPrExChange>
        </w:tblPrEx>
        <w:tc>
          <w:tcPr>
            <w:tcW w:w="3420" w:type="dxa"/>
            <w:vAlign w:val="center"/>
            <w:tcPrChange w:id="430" w:author="Nicholas Didier" w:date="2013-11-24T18:13:00Z">
              <w:tcPr>
                <w:tcW w:w="3420" w:type="dxa"/>
                <w:vAlign w:val="center"/>
              </w:tcPr>
            </w:tcPrChange>
          </w:tcPr>
          <w:p w14:paraId="2AB7866F" w14:textId="77777777" w:rsidR="001D627E" w:rsidRDefault="001D627E" w:rsidP="00750D04"/>
          <w:p w14:paraId="5DAD09DE" w14:textId="77777777" w:rsidR="001D627E" w:rsidDel="00DF7AB3" w:rsidRDefault="001D627E" w:rsidP="00750D04">
            <w:pPr>
              <w:rPr>
                <w:del w:id="431" w:author="Nicholas Didier" w:date="2013-11-24T18:13:00Z"/>
              </w:rPr>
            </w:pPr>
            <w:r>
              <w:t>WINTERTHUR</w:t>
            </w:r>
          </w:p>
          <w:p w14:paraId="526076AB" w14:textId="77777777" w:rsidR="001D627E" w:rsidRDefault="001D627E" w:rsidP="00DF7AB3"/>
        </w:tc>
        <w:tc>
          <w:tcPr>
            <w:tcW w:w="2250" w:type="dxa"/>
            <w:vAlign w:val="bottom"/>
            <w:tcPrChange w:id="432" w:author="Nicholas Didier" w:date="2013-11-24T18:13:00Z">
              <w:tcPr>
                <w:tcW w:w="2250" w:type="dxa"/>
              </w:tcPr>
            </w:tcPrChange>
          </w:tcPr>
          <w:p w14:paraId="03FDCEA1" w14:textId="77777777" w:rsidR="001D627E" w:rsidRDefault="001D627E" w:rsidP="00DF7AB3">
            <w:pPr>
              <w:spacing w:line="240" w:lineRule="auto"/>
              <w:ind w:left="-180" w:firstLine="270"/>
              <w:jc w:val="center"/>
              <w:rPr>
                <w:ins w:id="433" w:author="Nicholas Didier" w:date="2013-11-19T10:59:00Z"/>
                <w:rFonts w:cstheme="minorHAnsi"/>
              </w:rPr>
            </w:pPr>
          </w:p>
          <w:p w14:paraId="1EA2D708" w14:textId="6FC27476" w:rsidR="001D627E" w:rsidRDefault="001D627E" w:rsidP="00DF7AB3">
            <w:pPr>
              <w:jc w:val="center"/>
            </w:pPr>
            <w:ins w:id="434" w:author="Nicholas Didier" w:date="2013-11-19T10:59:00Z">
              <w:r w:rsidRPr="008773EE">
                <w:rPr>
                  <w:rFonts w:cstheme="minorHAnsi"/>
                </w:rPr>
                <w:t>9.</w:t>
              </w:r>
              <w:r>
                <w:rPr>
                  <w:rFonts w:cstheme="minorHAnsi"/>
                </w:rPr>
                <w:t>7</w:t>
              </w:r>
            </w:ins>
          </w:p>
        </w:tc>
        <w:tc>
          <w:tcPr>
            <w:tcW w:w="2160" w:type="dxa"/>
            <w:vAlign w:val="bottom"/>
            <w:tcPrChange w:id="435" w:author="Nicholas Didier" w:date="2013-11-24T18:13:00Z">
              <w:tcPr>
                <w:tcW w:w="2160" w:type="dxa"/>
              </w:tcPr>
            </w:tcPrChange>
          </w:tcPr>
          <w:p w14:paraId="34FEB7AD" w14:textId="77777777" w:rsidR="001D627E" w:rsidRPr="008773EE" w:rsidRDefault="001D627E" w:rsidP="00522521">
            <w:pPr>
              <w:spacing w:line="240" w:lineRule="auto"/>
              <w:ind w:left="-180" w:firstLine="270"/>
              <w:jc w:val="center"/>
              <w:rPr>
                <w:ins w:id="436" w:author="Nicholas Didier" w:date="2013-11-19T10:59:00Z"/>
                <w:rFonts w:cstheme="minorHAnsi"/>
              </w:rPr>
            </w:pPr>
          </w:p>
          <w:p w14:paraId="30043136" w14:textId="5EF3261C" w:rsidR="001D627E" w:rsidRDefault="001D627E" w:rsidP="00FC2458">
            <w:pPr>
              <w:jc w:val="center"/>
            </w:pPr>
            <w:ins w:id="437" w:author="Nicholas Didier" w:date="2013-11-19T10:59:00Z">
              <w:r w:rsidRPr="008773EE">
                <w:rPr>
                  <w:rFonts w:cstheme="minorHAnsi"/>
                </w:rPr>
                <w:t>15,0</w:t>
              </w:r>
            </w:ins>
          </w:p>
        </w:tc>
        <w:tc>
          <w:tcPr>
            <w:tcW w:w="1962" w:type="dxa"/>
            <w:vAlign w:val="bottom"/>
            <w:tcPrChange w:id="438" w:author="Nicholas Didier" w:date="2013-11-24T18:13:00Z">
              <w:tcPr>
                <w:tcW w:w="1962" w:type="dxa"/>
              </w:tcPr>
            </w:tcPrChange>
          </w:tcPr>
          <w:p w14:paraId="25D022C0" w14:textId="77777777" w:rsidR="001D627E" w:rsidRPr="008773EE" w:rsidRDefault="001D627E" w:rsidP="007A154A">
            <w:pPr>
              <w:spacing w:line="240" w:lineRule="auto"/>
              <w:ind w:left="-180" w:firstLine="270"/>
              <w:jc w:val="center"/>
              <w:rPr>
                <w:ins w:id="439" w:author="Nicholas Didier" w:date="2013-11-19T10:59:00Z"/>
                <w:rFonts w:cstheme="minorHAnsi"/>
              </w:rPr>
            </w:pPr>
          </w:p>
          <w:p w14:paraId="68C376FE" w14:textId="67025CF3" w:rsidR="001D627E" w:rsidRDefault="001D627E" w:rsidP="007A154A">
            <w:pPr>
              <w:jc w:val="center"/>
            </w:pPr>
            <w:ins w:id="440" w:author="Nicholas Didier" w:date="2013-11-19T10:59:00Z">
              <w:r>
                <w:rPr>
                  <w:rFonts w:cstheme="minorHAnsi"/>
                </w:rPr>
                <w:t>20</w:t>
              </w:r>
              <w:r w:rsidRPr="008773EE">
                <w:rPr>
                  <w:rFonts w:cstheme="minorHAnsi"/>
                </w:rPr>
                <w:t>,</w:t>
              </w:r>
              <w:r>
                <w:rPr>
                  <w:rFonts w:cstheme="minorHAnsi"/>
                </w:rPr>
                <w:t>8</w:t>
              </w:r>
            </w:ins>
          </w:p>
        </w:tc>
      </w:tr>
      <w:tr w:rsidR="001D627E" w14:paraId="4A85FFA7" w14:textId="77777777" w:rsidTr="00522521">
        <w:tblPrEx>
          <w:tblW w:w="9792" w:type="dxa"/>
          <w:tblInd w:w="-576" w:type="dxa"/>
          <w:tblPrExChange w:id="441" w:author="Nicholas Didier" w:date="2013-11-24T18:14:00Z">
            <w:tblPrEx>
              <w:tblW w:w="9792" w:type="dxa"/>
              <w:tblInd w:w="-576" w:type="dxa"/>
            </w:tblPrEx>
          </w:tblPrExChange>
        </w:tblPrEx>
        <w:tc>
          <w:tcPr>
            <w:tcW w:w="3420" w:type="dxa"/>
            <w:tcPrChange w:id="442" w:author="Nicholas Didier" w:date="2013-11-24T18:14:00Z">
              <w:tcPr>
                <w:tcW w:w="3420" w:type="dxa"/>
              </w:tcPr>
            </w:tcPrChange>
          </w:tcPr>
          <w:p w14:paraId="1E89E444" w14:textId="77777777" w:rsidR="00522521" w:rsidRDefault="00522521" w:rsidP="00750D04">
            <w:pPr>
              <w:rPr>
                <w:ins w:id="443" w:author="Nicholas Didier" w:date="2013-11-24T18:14:00Z"/>
              </w:rPr>
            </w:pPr>
          </w:p>
          <w:p w14:paraId="26F59A49" w14:textId="77777777" w:rsidR="001D627E" w:rsidRDefault="001D627E" w:rsidP="00750D04">
            <w:r>
              <w:t>AVANTAGE (+)</w:t>
            </w:r>
          </w:p>
          <w:p w14:paraId="372C9A6B" w14:textId="77777777" w:rsidR="001D627E" w:rsidRDefault="001D627E" w:rsidP="00750D04">
            <w:r>
              <w:t>DESAVANTAGE (-)</w:t>
            </w:r>
          </w:p>
        </w:tc>
        <w:tc>
          <w:tcPr>
            <w:tcW w:w="2250" w:type="dxa"/>
            <w:vAlign w:val="bottom"/>
            <w:tcPrChange w:id="444" w:author="Nicholas Didier" w:date="2013-11-24T18:14:00Z">
              <w:tcPr>
                <w:tcW w:w="2250" w:type="dxa"/>
                <w:vAlign w:val="center"/>
              </w:tcPr>
            </w:tcPrChange>
          </w:tcPr>
          <w:p w14:paraId="452CC1AE" w14:textId="36D5ED76" w:rsidR="001D627E" w:rsidRDefault="008C3492" w:rsidP="00FC2458">
            <w:pPr>
              <w:jc w:val="center"/>
            </w:pPr>
            <w:r>
              <w:rPr>
                <w:rFonts w:cstheme="minorHAnsi"/>
              </w:rPr>
              <w:t>-0</w:t>
            </w:r>
            <w:r w:rsidR="001D627E" w:rsidRPr="008773EE">
              <w:rPr>
                <w:rFonts w:cstheme="minorHAnsi"/>
              </w:rPr>
              <w:t>.</w:t>
            </w:r>
            <w:del w:id="445" w:author="Nicholas Didier" w:date="2013-11-24T18:15:00Z">
              <w:r w:rsidR="001D627E" w:rsidDel="00FC2458">
                <w:rPr>
                  <w:rFonts w:cstheme="minorHAnsi"/>
                </w:rPr>
                <w:delText>8</w:delText>
              </w:r>
            </w:del>
            <w:ins w:id="446" w:author="Nicholas Didier" w:date="2013-11-24T18:15:00Z">
              <w:r w:rsidR="00FC2458">
                <w:rPr>
                  <w:rFonts w:cstheme="minorHAnsi"/>
                </w:rPr>
                <w:t>7</w:t>
              </w:r>
            </w:ins>
          </w:p>
        </w:tc>
        <w:tc>
          <w:tcPr>
            <w:tcW w:w="2160" w:type="dxa"/>
            <w:tcPrChange w:id="447" w:author="Nicholas Didier" w:date="2013-11-24T18:14:00Z">
              <w:tcPr>
                <w:tcW w:w="2160" w:type="dxa"/>
                <w:vAlign w:val="center"/>
              </w:tcPr>
            </w:tcPrChange>
          </w:tcPr>
          <w:p w14:paraId="2B06C4D8" w14:textId="77777777" w:rsidR="00522521" w:rsidRDefault="00522521" w:rsidP="00522521">
            <w:pPr>
              <w:jc w:val="center"/>
              <w:rPr>
                <w:ins w:id="448" w:author="Nicholas Didier" w:date="2013-11-24T18:14:00Z"/>
                <w:rFonts w:cstheme="minorHAnsi"/>
              </w:rPr>
            </w:pPr>
          </w:p>
          <w:p w14:paraId="610EFCA3" w14:textId="1469E04C" w:rsidR="001D627E" w:rsidRDefault="001D627E" w:rsidP="00522521">
            <w:pPr>
              <w:jc w:val="center"/>
            </w:pPr>
            <w:ins w:id="449" w:author="Nicholas Didier" w:date="2013-11-19T10:59:00Z">
              <w:r w:rsidRPr="008773EE">
                <w:rPr>
                  <w:rFonts w:cstheme="minorHAnsi"/>
                </w:rPr>
                <w:t>+</w:t>
              </w:r>
              <w:r>
                <w:rPr>
                  <w:rFonts w:cstheme="minorHAnsi"/>
                </w:rPr>
                <w:t>9</w:t>
              </w:r>
              <w:r w:rsidRPr="008773EE">
                <w:rPr>
                  <w:rFonts w:cstheme="minorHAnsi"/>
                </w:rPr>
                <w:t>,</w:t>
              </w:r>
              <w:r>
                <w:rPr>
                  <w:rFonts w:cstheme="minorHAnsi"/>
                </w:rPr>
                <w:t>0</w:t>
              </w:r>
            </w:ins>
          </w:p>
        </w:tc>
        <w:tc>
          <w:tcPr>
            <w:tcW w:w="1962" w:type="dxa"/>
            <w:tcPrChange w:id="450" w:author="Nicholas Didier" w:date="2013-11-24T18:14:00Z">
              <w:tcPr>
                <w:tcW w:w="1962" w:type="dxa"/>
                <w:vAlign w:val="center"/>
              </w:tcPr>
            </w:tcPrChange>
          </w:tcPr>
          <w:p w14:paraId="3DBA5887" w14:textId="77777777" w:rsidR="00522521" w:rsidRDefault="00522521" w:rsidP="00522521">
            <w:pPr>
              <w:jc w:val="center"/>
              <w:rPr>
                <w:ins w:id="451" w:author="Nicholas Didier" w:date="2013-11-24T18:14:00Z"/>
                <w:rFonts w:cstheme="minorHAnsi"/>
              </w:rPr>
            </w:pPr>
          </w:p>
          <w:p w14:paraId="16FEDD8C" w14:textId="4D919BBC" w:rsidR="001D627E" w:rsidRDefault="001D627E" w:rsidP="00FC2458">
            <w:pPr>
              <w:jc w:val="center"/>
            </w:pPr>
            <w:ins w:id="452" w:author="Nicholas Didier" w:date="2013-11-19T10:59:00Z">
              <w:r w:rsidRPr="008773EE">
                <w:rPr>
                  <w:rFonts w:cstheme="minorHAnsi"/>
                </w:rPr>
                <w:t>+</w:t>
              </w:r>
              <w:r>
                <w:rPr>
                  <w:rFonts w:cstheme="minorHAnsi"/>
                </w:rPr>
                <w:t>20</w:t>
              </w:r>
              <w:r w:rsidRPr="008773EE">
                <w:rPr>
                  <w:rFonts w:cstheme="minorHAnsi"/>
                </w:rPr>
                <w:t>,</w:t>
              </w:r>
            </w:ins>
            <w:ins w:id="453" w:author="Nicholas Didier" w:date="2013-11-24T18:16:00Z">
              <w:r w:rsidR="00FC2458">
                <w:rPr>
                  <w:rFonts w:cstheme="minorHAnsi"/>
                </w:rPr>
                <w:t>6</w:t>
              </w:r>
            </w:ins>
          </w:p>
        </w:tc>
      </w:tr>
      <w:tr w:rsidR="001D627E" w14:paraId="4B0CFBED" w14:textId="77777777" w:rsidTr="00522521">
        <w:tblPrEx>
          <w:tblW w:w="9792" w:type="dxa"/>
          <w:tblInd w:w="-576" w:type="dxa"/>
          <w:tblPrExChange w:id="454" w:author="Nicholas Didier" w:date="2013-11-24T18:15:00Z">
            <w:tblPrEx>
              <w:tblW w:w="9792" w:type="dxa"/>
              <w:tblInd w:w="-576" w:type="dxa"/>
            </w:tblPrEx>
          </w:tblPrExChange>
        </w:tblPrEx>
        <w:tc>
          <w:tcPr>
            <w:tcW w:w="3420" w:type="dxa"/>
            <w:vAlign w:val="center"/>
            <w:tcPrChange w:id="455" w:author="Nicholas Didier" w:date="2013-11-24T18:15:00Z">
              <w:tcPr>
                <w:tcW w:w="3420" w:type="dxa"/>
                <w:vAlign w:val="center"/>
              </w:tcPr>
            </w:tcPrChange>
          </w:tcPr>
          <w:p w14:paraId="11AD8190" w14:textId="77777777" w:rsidR="001D627E" w:rsidRDefault="001D627E" w:rsidP="00750D04"/>
          <w:p w14:paraId="48502743" w14:textId="77777777" w:rsidR="001D627E" w:rsidDel="00522521" w:rsidRDefault="001D627E" w:rsidP="00750D04">
            <w:pPr>
              <w:rPr>
                <w:del w:id="456" w:author="Nicholas Didier" w:date="2013-11-24T18:15:00Z"/>
              </w:rPr>
            </w:pPr>
            <w:r>
              <w:t>EN POURCENT</w:t>
            </w:r>
          </w:p>
          <w:p w14:paraId="45FF06C9" w14:textId="77777777" w:rsidR="001D627E" w:rsidRDefault="001D627E" w:rsidP="00522521"/>
        </w:tc>
        <w:tc>
          <w:tcPr>
            <w:tcW w:w="2250" w:type="dxa"/>
            <w:vAlign w:val="bottom"/>
            <w:tcPrChange w:id="457" w:author="Nicholas Didier" w:date="2013-11-24T18:15:00Z">
              <w:tcPr>
                <w:tcW w:w="2250" w:type="dxa"/>
                <w:vAlign w:val="center"/>
              </w:tcPr>
            </w:tcPrChange>
          </w:tcPr>
          <w:p w14:paraId="63B437DE" w14:textId="4CE9BF3D" w:rsidR="001D627E" w:rsidRDefault="001D627E" w:rsidP="00FC2458">
            <w:pPr>
              <w:jc w:val="center"/>
            </w:pPr>
            <w:ins w:id="458" w:author="Nicholas Didier" w:date="2013-11-19T10:59:00Z">
              <w:r w:rsidRPr="008773EE">
                <w:rPr>
                  <w:rFonts w:cstheme="minorHAnsi"/>
                </w:rPr>
                <w:t>-</w:t>
              </w:r>
            </w:ins>
            <w:ins w:id="459" w:author="Nicholas Didier" w:date="2013-11-24T18:15:00Z">
              <w:r w:rsidR="00FC2458">
                <w:rPr>
                  <w:rFonts w:cstheme="minorHAnsi"/>
                </w:rPr>
                <w:t>8</w:t>
              </w:r>
            </w:ins>
            <w:ins w:id="460" w:author="Nicholas Didier" w:date="2013-11-19T10:59:00Z">
              <w:r w:rsidRPr="008773EE">
                <w:rPr>
                  <w:rFonts w:cstheme="minorHAnsi"/>
                </w:rPr>
                <w:t>%</w:t>
              </w:r>
            </w:ins>
          </w:p>
        </w:tc>
        <w:tc>
          <w:tcPr>
            <w:tcW w:w="2160" w:type="dxa"/>
            <w:vAlign w:val="bottom"/>
            <w:tcPrChange w:id="461" w:author="Nicholas Didier" w:date="2013-11-24T18:15:00Z">
              <w:tcPr>
                <w:tcW w:w="2160" w:type="dxa"/>
                <w:vAlign w:val="center"/>
              </w:tcPr>
            </w:tcPrChange>
          </w:tcPr>
          <w:p w14:paraId="13D01A3D" w14:textId="07B64796" w:rsidR="001D627E" w:rsidRDefault="001D627E" w:rsidP="00522521">
            <w:pPr>
              <w:jc w:val="center"/>
            </w:pPr>
            <w:ins w:id="462" w:author="Nicholas Didier" w:date="2013-11-19T10:59:00Z">
              <w:r w:rsidRPr="008773EE">
                <w:rPr>
                  <w:rFonts w:cstheme="minorHAnsi"/>
                </w:rPr>
                <w:t>+</w:t>
              </w:r>
              <w:r>
                <w:rPr>
                  <w:rFonts w:cstheme="minorHAnsi"/>
                </w:rPr>
                <w:t>60</w:t>
              </w:r>
              <w:r w:rsidRPr="008773EE">
                <w:rPr>
                  <w:rFonts w:cstheme="minorHAnsi"/>
                </w:rPr>
                <w:t>%</w:t>
              </w:r>
            </w:ins>
          </w:p>
        </w:tc>
        <w:tc>
          <w:tcPr>
            <w:tcW w:w="1962" w:type="dxa"/>
            <w:vAlign w:val="bottom"/>
            <w:tcPrChange w:id="463" w:author="Nicholas Didier" w:date="2013-11-24T18:15:00Z">
              <w:tcPr>
                <w:tcW w:w="1962" w:type="dxa"/>
                <w:vAlign w:val="center"/>
              </w:tcPr>
            </w:tcPrChange>
          </w:tcPr>
          <w:p w14:paraId="318B60CA" w14:textId="2C0311C7" w:rsidR="001D627E" w:rsidRDefault="001D627E" w:rsidP="00FC2458">
            <w:pPr>
              <w:jc w:val="center"/>
            </w:pPr>
            <w:ins w:id="464" w:author="Nicholas Didier" w:date="2013-11-19T10:59:00Z">
              <w:r w:rsidRPr="008773EE">
                <w:rPr>
                  <w:rFonts w:cstheme="minorHAnsi"/>
                </w:rPr>
                <w:t>+</w:t>
              </w:r>
            </w:ins>
            <w:ins w:id="465" w:author="Nicholas Didier" w:date="2013-11-24T18:15:00Z">
              <w:r w:rsidR="00FC2458">
                <w:rPr>
                  <w:rFonts w:cstheme="minorHAnsi"/>
                </w:rPr>
                <w:t>100</w:t>
              </w:r>
            </w:ins>
            <w:ins w:id="466" w:author="Nicholas Didier" w:date="2013-11-19T10:59:00Z">
              <w:r w:rsidRPr="008773EE">
                <w:rPr>
                  <w:rFonts w:cstheme="minorHAnsi"/>
                </w:rPr>
                <w:t>%</w:t>
              </w:r>
            </w:ins>
          </w:p>
        </w:tc>
      </w:tr>
    </w:tbl>
    <w:p w14:paraId="4C298512" w14:textId="77777777" w:rsidR="002D51F9" w:rsidRDefault="002D51F9" w:rsidP="002D51F9"/>
    <w:p w14:paraId="09DE1DE0" w14:textId="71D8C768" w:rsidR="00062687" w:rsidRDefault="002D51F9" w:rsidP="00BB4D7B">
      <w:pPr>
        <w:ind w:left="-90" w:right="-180" w:firstLine="450"/>
      </w:pPr>
      <w:r>
        <w:t xml:space="preserve">Le tableau </w:t>
      </w:r>
      <w:del w:id="467" w:author="Nicholas Didier" w:date="2013-11-24T18:51:00Z">
        <w:r w:rsidDel="00691AA4">
          <w:delText xml:space="preserve">3 </w:delText>
        </w:r>
      </w:del>
      <w:r>
        <w:t xml:space="preserve">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2 heures de trajet (-</w:t>
      </w:r>
      <w:ins w:id="468" w:author="Nicholas Didier" w:date="2013-11-19T11:24:00Z">
        <w:r w:rsidR="00D016F1">
          <w:t>800.000</w:t>
        </w:r>
      </w:ins>
      <w:r>
        <w:t xml:space="preserve"> habitants sur un total de </w:t>
      </w:r>
      <w:ins w:id="469" w:author="Nicholas Didier" w:date="2013-11-19T11:25:00Z">
        <w:r w:rsidR="00D016F1">
          <w:t>9</w:t>
        </w:r>
      </w:ins>
      <w:r>
        <w:t>-</w:t>
      </w:r>
      <w:ins w:id="470" w:author="Nicholas Didier" w:date="2013-11-19T11:25:00Z">
        <w:r w:rsidR="00D016F1">
          <w:t xml:space="preserve">10 </w:t>
        </w:r>
      </w:ins>
      <w:r w:rsidR="00062687">
        <w:t xml:space="preserve">Millions, soit </w:t>
      </w:r>
      <w:ins w:id="471" w:author="Nicholas Didier" w:date="2013-11-24T18:16:00Z">
        <w:r w:rsidR="00FC2458">
          <w:t>8</w:t>
        </w:r>
      </w:ins>
      <w:r w:rsidR="00062687">
        <w:t>%), Differdange</w:t>
      </w:r>
      <w:ins w:id="472" w:author="Nicholas Didier" w:date="2013-11-19T12:45:00Z">
        <w:r w:rsidR="008C3492">
          <w:t xml:space="preserve">, </w:t>
        </w:r>
      </w:ins>
      <w:r w:rsidR="00062687">
        <w:t xml:space="preserve">avec </w:t>
      </w:r>
      <w:ins w:id="473" w:author="Nicholas Didier" w:date="2013-11-19T11:25:00Z">
        <w:r w:rsidR="00D016F1">
          <w:t>9</w:t>
        </w:r>
      </w:ins>
      <w:r w:rsidR="00062687">
        <w:t xml:space="preserve"> Millions d’habitants </w:t>
      </w:r>
      <w:ins w:id="474" w:author="Nicholas Didier" w:date="2013-11-19T12:46:00Z">
        <w:r w:rsidR="008C3492">
          <w:t xml:space="preserve">en plus </w:t>
        </w:r>
      </w:ins>
      <w:r w:rsidR="00062687">
        <w:t>dans la fourchette des 2 ½ de route</w:t>
      </w:r>
      <w:ins w:id="475" w:author="Nicholas Didier" w:date="2013-11-19T12:45:00Z">
        <w:r w:rsidR="008C3492" w:rsidRPr="008C3492">
          <w:t xml:space="preserve"> </w:t>
        </w:r>
        <w:r w:rsidR="008C3492">
          <w:t>prend l’avantage</w:t>
        </w:r>
      </w:ins>
      <w:ins w:id="476" w:author="Nicholas Didier" w:date="2013-11-24T18:17:00Z">
        <w:r w:rsidR="00FC2458">
          <w:t>, un plus de</w:t>
        </w:r>
      </w:ins>
      <w:ins w:id="477" w:author="Nicholas Didier" w:date="2013-11-19T12:46:00Z">
        <w:r w:rsidR="008C3492">
          <w:t xml:space="preserve"> </w:t>
        </w:r>
      </w:ins>
      <w:del w:id="478" w:author="Nicholas Didier" w:date="2013-11-24T18:17:00Z">
        <w:r w:rsidR="00062687" w:rsidDel="00FC2458">
          <w:delText xml:space="preserve">un avantage de </w:delText>
        </w:r>
      </w:del>
      <w:ins w:id="479" w:author="Nicholas Didier" w:date="2013-11-19T11:25:00Z">
        <w:r w:rsidR="00D016F1">
          <w:t>60</w:t>
        </w:r>
      </w:ins>
      <w:r w:rsidR="00062687">
        <w:t xml:space="preserve">% sur Winterthur! Ce </w:t>
      </w:r>
      <w:ins w:id="480" w:author="Nicholas Didier" w:date="2013-11-19T12:47:00Z">
        <w:r w:rsidR="008C3492">
          <w:t>r</w:t>
        </w:r>
      </w:ins>
      <w:ins w:id="481" w:author="Nicholas Didier" w:date="2013-11-19T12:48:00Z">
        <w:r w:rsidR="008C3492">
          <w:rPr>
            <w:rFonts w:ascii="Arial" w:hAnsi="Arial" w:cs="Arial"/>
          </w:rPr>
          <w:t>é</w:t>
        </w:r>
      </w:ins>
      <w:ins w:id="482" w:author="Nicholas Didier" w:date="2013-11-19T12:47:00Z">
        <w:r w:rsidR="008C3492">
          <w:t xml:space="preserve">sultat </w:t>
        </w:r>
      </w:ins>
      <w:r w:rsidR="00062687">
        <w:t xml:space="preserve">s’explique en partie par l’entrée dans la zone de chalandise de villes comme Bruxelles, Antwerpen, Gent, Reims, Strasbourg, Aachen, Bonn, Mainz et Worms. </w:t>
      </w:r>
    </w:p>
    <w:p w14:paraId="42A59FA1" w14:textId="37E7E32C" w:rsidR="00BB4D7B" w:rsidRPr="00FC2458" w:rsidRDefault="00BB4D7B" w:rsidP="00BB4D7B">
      <w:pPr>
        <w:ind w:left="-90" w:right="-180" w:firstLine="450"/>
        <w:rPr>
          <w:rFonts w:cstheme="minorHAnsi"/>
          <w:lang w:val="fr-FR"/>
          <w:rPrChange w:id="483" w:author="Nicholas Didier" w:date="2013-11-24T18:18:00Z">
            <w:rPr>
              <w:rFonts w:cstheme="minorHAnsi"/>
            </w:rPr>
          </w:rPrChange>
        </w:rPr>
      </w:pPr>
      <w:r w:rsidRPr="00FC2458">
        <w:rPr>
          <w:rFonts w:cstheme="minorHAnsi"/>
          <w:lang w:val="fr-FR"/>
          <w:rPrChange w:id="484" w:author="Nicholas Didier" w:date="2013-11-24T18:18:00Z">
            <w:rPr>
              <w:rFonts w:cstheme="minorHAnsi"/>
            </w:rPr>
          </w:rPrChange>
        </w:rPr>
        <w:t xml:space="preserve">Cet avantage </w:t>
      </w:r>
      <w:del w:id="485" w:author="Nicholas Didier" w:date="2013-11-24T18:19:00Z">
        <w:r w:rsidRPr="00FC2458" w:rsidDel="00FC2458">
          <w:rPr>
            <w:rFonts w:cstheme="minorHAnsi"/>
            <w:lang w:val="fr-FR"/>
            <w:rPrChange w:id="486" w:author="Nicholas Didier" w:date="2013-11-24T18:18:00Z">
              <w:rPr>
                <w:rFonts w:cstheme="minorHAnsi"/>
              </w:rPr>
            </w:rPrChange>
          </w:rPr>
          <w:delText>s’agrandit encore plus substantiellement</w:delText>
        </w:r>
      </w:del>
      <w:ins w:id="487" w:author="Nicholas Didier" w:date="2013-11-24T18:19:00Z">
        <w:r w:rsidR="00FC2458">
          <w:rPr>
            <w:rFonts w:cstheme="minorHAnsi"/>
            <w:lang w:val="fr-FR"/>
          </w:rPr>
          <w:t>va en s’accélérant</w:t>
        </w:r>
      </w:ins>
      <w:r w:rsidRPr="00FC2458">
        <w:rPr>
          <w:rFonts w:cstheme="minorHAnsi"/>
          <w:lang w:val="fr-FR"/>
          <w:rPrChange w:id="488" w:author="Nicholas Didier" w:date="2013-11-24T18:18:00Z">
            <w:rPr>
              <w:rFonts w:cstheme="minorHAnsi"/>
            </w:rPr>
          </w:rPrChange>
        </w:rPr>
        <w:t xml:space="preserve"> dans la demi-heure qui suit jusqu’à 3 heures de trajet</w:t>
      </w:r>
      <w:ins w:id="489" w:author="Nicholas Didier" w:date="2013-11-19T11:24:00Z">
        <w:r w:rsidR="00D016F1" w:rsidRPr="00FC2458">
          <w:rPr>
            <w:rFonts w:cstheme="minorHAnsi"/>
            <w:lang w:val="fr-FR"/>
            <w:rPrChange w:id="490" w:author="Nicholas Didier" w:date="2013-11-24T18:18:00Z">
              <w:rPr>
                <w:rFonts w:cstheme="minorHAnsi"/>
              </w:rPr>
            </w:rPrChange>
          </w:rPr>
          <w:t>,</w:t>
        </w:r>
      </w:ins>
      <w:r w:rsidRPr="00FC2458">
        <w:rPr>
          <w:rFonts w:cstheme="minorHAnsi"/>
          <w:lang w:val="fr-FR"/>
          <w:rPrChange w:id="491" w:author="Nicholas Didier" w:date="2013-11-24T18:18:00Z">
            <w:rPr>
              <w:rFonts w:cstheme="minorHAnsi"/>
            </w:rPr>
          </w:rPrChange>
        </w:rPr>
        <w:t xml:space="preserve"> ou il </w:t>
      </w:r>
      <w:ins w:id="492" w:author="Nicholas Didier" w:date="2013-11-19T11:26:00Z">
        <w:r w:rsidR="00D016F1" w:rsidRPr="00FC2458">
          <w:rPr>
            <w:rFonts w:cstheme="minorHAnsi"/>
            <w:lang w:val="fr-FR"/>
            <w:rPrChange w:id="493" w:author="Nicholas Didier" w:date="2013-11-24T18:18:00Z">
              <w:rPr>
                <w:rFonts w:cstheme="minorHAnsi"/>
              </w:rPr>
            </w:rPrChange>
          </w:rPr>
          <w:t>monte</w:t>
        </w:r>
      </w:ins>
      <w:r w:rsidRPr="00FC2458">
        <w:rPr>
          <w:rFonts w:cstheme="minorHAnsi"/>
          <w:lang w:val="fr-FR"/>
          <w:rPrChange w:id="494" w:author="Nicholas Didier" w:date="2013-11-24T18:18:00Z">
            <w:rPr>
              <w:rFonts w:cstheme="minorHAnsi"/>
            </w:rPr>
          </w:rPrChange>
        </w:rPr>
        <w:t xml:space="preserve"> à plus de </w:t>
      </w:r>
      <w:ins w:id="495" w:author="Nicholas Didier" w:date="2013-11-19T11:26:00Z">
        <w:r w:rsidR="00D016F1" w:rsidRPr="00FC2458">
          <w:rPr>
            <w:rFonts w:cstheme="minorHAnsi"/>
            <w:lang w:val="fr-FR"/>
            <w:rPrChange w:id="496" w:author="Nicholas Didier" w:date="2013-11-24T18:18:00Z">
              <w:rPr>
                <w:rFonts w:cstheme="minorHAnsi"/>
              </w:rPr>
            </w:rPrChange>
          </w:rPr>
          <w:t xml:space="preserve">20 </w:t>
        </w:r>
      </w:ins>
      <w:r w:rsidRPr="00FC2458">
        <w:rPr>
          <w:rFonts w:cstheme="minorHAnsi"/>
          <w:lang w:val="fr-FR"/>
          <w:rPrChange w:id="497" w:author="Nicholas Didier" w:date="2013-11-24T18:18:00Z">
            <w:rPr>
              <w:rFonts w:cstheme="minorHAnsi"/>
            </w:rPr>
          </w:rPrChange>
        </w:rPr>
        <w:t>Millions d’habitants</w:t>
      </w:r>
      <w:ins w:id="498" w:author="Nicholas Didier" w:date="2013-11-19T12:48:00Z">
        <w:r w:rsidR="008C3492" w:rsidRPr="00FC2458">
          <w:rPr>
            <w:rFonts w:cstheme="minorHAnsi"/>
            <w:lang w:val="fr-FR"/>
            <w:rPrChange w:id="499" w:author="Nicholas Didier" w:date="2013-11-24T18:18:00Z">
              <w:rPr>
                <w:rFonts w:cstheme="minorHAnsi"/>
              </w:rPr>
            </w:rPrChange>
          </w:rPr>
          <w:t xml:space="preserve">, soit </w:t>
        </w:r>
      </w:ins>
      <w:ins w:id="500" w:author="Nicholas Didier" w:date="2013-11-24T18:18:00Z">
        <w:r w:rsidR="00FC2458" w:rsidRPr="00FC2458">
          <w:rPr>
            <w:rFonts w:cstheme="minorHAnsi"/>
            <w:lang w:val="fr-FR"/>
            <w:rPrChange w:id="501" w:author="Nicholas Didier" w:date="2013-11-24T18:18:00Z">
              <w:rPr>
                <w:rFonts w:cstheme="minorHAnsi"/>
              </w:rPr>
            </w:rPrChange>
          </w:rPr>
          <w:t>l’</w:t>
        </w:r>
        <w:r w:rsidR="00FC2458" w:rsidRPr="00FC2458">
          <w:rPr>
            <w:rFonts w:cstheme="minorHAnsi"/>
            <w:lang w:val="fr-FR"/>
          </w:rPr>
          <w:t>équivalent</w:t>
        </w:r>
      </w:ins>
      <w:ins w:id="502" w:author="Nicholas Didier" w:date="2013-11-19T12:48:00Z">
        <w:r w:rsidR="008C3492" w:rsidRPr="00FC2458">
          <w:rPr>
            <w:rFonts w:cstheme="minorHAnsi"/>
            <w:lang w:val="fr-FR"/>
            <w:rPrChange w:id="503" w:author="Nicholas Didier" w:date="2013-11-24T18:18:00Z">
              <w:rPr>
                <w:rFonts w:cstheme="minorHAnsi"/>
              </w:rPr>
            </w:rPrChange>
          </w:rPr>
          <w:t xml:space="preserve"> de Winterthur</w:t>
        </w:r>
      </w:ins>
      <w:r w:rsidRPr="00FC2458">
        <w:rPr>
          <w:rFonts w:cstheme="minorHAnsi"/>
          <w:lang w:val="fr-FR"/>
          <w:rPrChange w:id="504" w:author="Nicholas Didier" w:date="2013-11-24T18:18:00Z">
            <w:rPr>
              <w:rFonts w:cstheme="minorHAnsi"/>
            </w:rPr>
          </w:rPrChange>
        </w:rPr>
        <w:t>! On peut évidemment douter du nombre de visiteurs potentiels effectifs parmi ces derniers, prêt à faire un aller-retour de 5-6 heures en un jour ! En revanche, ce réservoir non négligeable, est idéal pour la prospection touristique d’un séjour d’une nuitée.</w:t>
      </w:r>
    </w:p>
    <w:p w14:paraId="59D60BDA" w14:textId="28AACF43" w:rsidR="00726B21" w:rsidRDefault="00726B21" w:rsidP="002D51F9">
      <w:pPr>
        <w:ind w:firstLine="0"/>
      </w:pPr>
    </w:p>
    <w:p w14:paraId="3F082B01" w14:textId="467C172C" w:rsidR="00BB4D7B" w:rsidDel="00691AA4" w:rsidRDefault="00BB4D7B" w:rsidP="005670D9">
      <w:pPr>
        <w:rPr>
          <w:del w:id="505" w:author="Nicholas Didier" w:date="2013-11-24T18:51:00Z"/>
        </w:rPr>
      </w:pPr>
    </w:p>
    <w:p w14:paraId="082514D2" w14:textId="29CE2B1C" w:rsidR="00BB4D7B" w:rsidRDefault="00BB4D7B" w:rsidP="00BB4D7B">
      <w:pPr>
        <w:ind w:firstLine="90"/>
      </w:pPr>
      <w:del w:id="506" w:author="Nicholas Didier" w:date="2013-11-24T18:36:00Z">
        <w:r w:rsidDel="00691AA4">
          <w:rPr>
            <w:noProof/>
            <w:lang w:val="en-US"/>
          </w:rPr>
          <w:drawing>
            <wp:inline distT="0" distB="0" distL="0" distR="0" wp14:anchorId="6D9209F5" wp14:editId="2FABF898">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del>
      <w:ins w:id="507" w:author="Nicholas Didier" w:date="2013-11-24T18:37:00Z">
        <w:r w:rsidR="00691AA4">
          <w:rPr>
            <w:noProof/>
            <w:lang w:val="en-US"/>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7DBE264B" w14:textId="41326C93" w:rsidR="008176BA" w:rsidRPr="00691AA4" w:rsidRDefault="008176BA" w:rsidP="00691AA4">
      <w:pPr>
        <w:ind w:firstLine="360"/>
        <w:rPr>
          <w:lang w:val="fr-FR"/>
          <w:rPrChange w:id="508" w:author="Nicholas Didier" w:date="2013-11-24T18:41:00Z">
            <w:rPr/>
          </w:rPrChange>
        </w:rPr>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id="509" w:author="Jean Calmes" w:date="2013-11-10T22:46:00Z">
        <w:r w:rsidR="00705D72">
          <w:t>.</w:t>
        </w:r>
      </w:ins>
      <w:ins w:id="510" w:author="Nicholas Didier" w:date="2013-11-24T18:39:00Z">
        <w:r w:rsidR="00691AA4">
          <w:t xml:space="preserve"> </w:t>
        </w:r>
        <w:r w:rsidR="00691AA4" w:rsidRPr="00691AA4">
          <w:rPr>
            <w:lang w:val="fr-FR"/>
            <w:rPrChange w:id="511" w:author="Nicholas Didier" w:date="2013-11-24T18:41:00Z">
              <w:rPr/>
            </w:rPrChange>
          </w:rPr>
          <w:t>Selon les statistiques de fr</w:t>
        </w:r>
      </w:ins>
      <w:ins w:id="512" w:author="Nicholas Didier" w:date="2013-11-24T18:40:00Z">
        <w:r w:rsidR="00691AA4" w:rsidRPr="00691AA4">
          <w:rPr>
            <w:rFonts w:ascii="Arial" w:hAnsi="Arial" w:cs="Arial"/>
            <w:lang w:val="fr-FR"/>
            <w:rPrChange w:id="513" w:author="Nicholas Didier" w:date="2013-11-24T18:41:00Z">
              <w:rPr>
                <w:rFonts w:ascii="Arial" w:hAnsi="Arial" w:cs="Arial"/>
              </w:rPr>
            </w:rPrChange>
          </w:rPr>
          <w:t>é</w:t>
        </w:r>
        <w:r w:rsidR="00691AA4" w:rsidRPr="00691AA4">
          <w:rPr>
            <w:lang w:val="fr-FR"/>
            <w:rPrChange w:id="514" w:author="Nicholas Didier" w:date="2013-11-24T18:41:00Z">
              <w:rPr/>
            </w:rPrChange>
          </w:rPr>
          <w:t xml:space="preserve">quentations </w:t>
        </w:r>
        <w:r w:rsidR="00691AA4" w:rsidRPr="00691AA4">
          <w:rPr>
            <w:lang w:val="fr-FR"/>
            <w:rPrChange w:id="515" w:author="Nicholas Didier" w:date="2013-11-24T18:41:00Z">
              <w:rPr/>
            </w:rPrChange>
          </w:rPr>
          <w:t xml:space="preserve">du Technorama, l’Allemagne </w:t>
        </w:r>
      </w:ins>
      <w:ins w:id="516" w:author="Nicholas Didier" w:date="2013-11-24T18:41:00Z">
        <w:r w:rsidR="00691AA4" w:rsidRPr="00691AA4">
          <w:rPr>
            <w:lang w:val="fr-FR"/>
          </w:rPr>
          <w:t>représente</w:t>
        </w:r>
        <w:r w:rsidR="00691AA4">
          <w:rPr>
            <w:lang w:val="fr-FR"/>
          </w:rPr>
          <w:t xml:space="preserve"> plus de 50% des visiteurs, alors que </w:t>
        </w:r>
      </w:ins>
      <w:ins w:id="517" w:author="Nicholas Didier" w:date="2013-11-24T18:42:00Z">
        <w:r w:rsidR="00691AA4">
          <w:rPr>
            <w:lang w:val="fr-FR"/>
          </w:rPr>
          <w:t xml:space="preserve">notre analyse </w:t>
        </w:r>
      </w:ins>
      <w:ins w:id="518" w:author="Nicholas Didier" w:date="2013-11-24T18:43:00Z">
        <w:r w:rsidR="00691AA4">
          <w:rPr>
            <w:lang w:val="fr-FR"/>
          </w:rPr>
          <w:t>a déterminé</w:t>
        </w:r>
      </w:ins>
      <w:ins w:id="519" w:author="Nicholas Didier" w:date="2013-11-24T18:41:00Z">
        <w:r w:rsidR="00691AA4">
          <w:rPr>
            <w:lang w:val="fr-FR"/>
          </w:rPr>
          <w:t xml:space="preserve"> </w:t>
        </w:r>
      </w:ins>
      <w:ins w:id="520" w:author="Nicholas Didier" w:date="2013-11-24T18:43:00Z">
        <w:r w:rsidR="00691AA4">
          <w:rPr>
            <w:lang w:val="fr-FR"/>
          </w:rPr>
          <w:t xml:space="preserve">que la </w:t>
        </w:r>
      </w:ins>
      <w:ins w:id="521" w:author="Nicholas Didier" w:date="2013-11-24T18:42:00Z">
        <w:r w:rsidR="00691AA4">
          <w:rPr>
            <w:lang w:val="fr-FR"/>
          </w:rPr>
          <w:t xml:space="preserve">chalandise allemande </w:t>
        </w:r>
      </w:ins>
      <w:ins w:id="522" w:author="Nicholas Didier" w:date="2013-11-24T18:45:00Z">
        <w:r w:rsidR="00691AA4">
          <w:rPr>
            <w:lang w:val="fr-FR"/>
          </w:rPr>
          <w:t xml:space="preserve">de 12 Millions </w:t>
        </w:r>
      </w:ins>
      <w:ins w:id="523" w:author="Nicholas Didier" w:date="2013-11-24T18:46:00Z">
        <w:r w:rsidR="00691AA4">
          <w:rPr>
            <w:lang w:val="fr-FR"/>
          </w:rPr>
          <w:t xml:space="preserve">d’habitants est </w:t>
        </w:r>
      </w:ins>
      <w:ins w:id="524" w:author="Nicholas Didier" w:date="2013-11-24T18:47:00Z">
        <w:r w:rsidR="00691AA4">
          <w:rPr>
            <w:lang w:val="fr-FR"/>
          </w:rPr>
          <w:t xml:space="preserve">l’équivalent de </w:t>
        </w:r>
      </w:ins>
      <w:ins w:id="525" w:author="Nicholas Didier" w:date="2013-11-24T18:42:00Z">
        <w:r w:rsidR="00691AA4">
          <w:rPr>
            <w:lang w:val="fr-FR"/>
          </w:rPr>
          <w:t>57%</w:t>
        </w:r>
      </w:ins>
      <w:ins w:id="526" w:author="Nicholas Didier" w:date="2013-11-24T18:43:00Z">
        <w:r w:rsidR="00691AA4">
          <w:rPr>
            <w:lang w:val="fr-FR"/>
          </w:rPr>
          <w:t xml:space="preserve"> </w:t>
        </w:r>
      </w:ins>
      <w:ins w:id="527" w:author="Nicholas Didier" w:date="2013-11-24T18:44:00Z">
        <w:r w:rsidR="00691AA4">
          <w:rPr>
            <w:lang w:val="fr-FR"/>
          </w:rPr>
          <w:t xml:space="preserve">du total de Winterthur. </w:t>
        </w:r>
      </w:ins>
      <w:ins w:id="528" w:author="Nicholas Didier" w:date="2013-11-24T18:48:00Z">
        <w:r w:rsidR="00691AA4">
          <w:rPr>
            <w:lang w:val="fr-FR"/>
          </w:rPr>
          <w:t xml:space="preserve">L’Allemagne représentant avec 19 Millions 47% de la chalandise de Differdange, peut-on </w:t>
        </w:r>
      </w:ins>
      <w:ins w:id="529" w:author="Nicholas Didier" w:date="2013-11-24T18:50:00Z">
        <w:r w:rsidR="00691AA4">
          <w:rPr>
            <w:lang w:val="fr-FR"/>
          </w:rPr>
          <w:t xml:space="preserve">prédire un succès parallèle ?  </w:t>
        </w:r>
      </w:ins>
      <w:ins w:id="530" w:author="Nicholas Didier" w:date="2013-11-24T18:48:00Z">
        <w:r w:rsidR="00691AA4">
          <w:rPr>
            <w:lang w:val="fr-FR"/>
          </w:rPr>
          <w:t xml:space="preserve">  </w:t>
        </w:r>
      </w:ins>
      <w:ins w:id="531" w:author="Nicholas Didier" w:date="2013-11-24T18:40:00Z">
        <w:r w:rsidR="00691AA4" w:rsidRPr="00691AA4">
          <w:rPr>
            <w:lang w:val="fr-FR"/>
            <w:rPrChange w:id="532" w:author="Nicholas Didier" w:date="2013-11-24T18:41:00Z">
              <w:rPr/>
            </w:rPrChange>
          </w:rPr>
          <w:t xml:space="preserve"> </w:t>
        </w:r>
      </w:ins>
    </w:p>
    <w:p w14:paraId="2E34DC57" w14:textId="1FC0A11C" w:rsidR="00E93AF9" w:rsidRPr="00691AA4" w:rsidRDefault="00E93AF9" w:rsidP="00E93AF9">
      <w:pPr>
        <w:ind w:right="-18" w:firstLine="360"/>
        <w:rPr>
          <w:rFonts w:cstheme="minorHAnsi"/>
          <w:lang w:val="fr-FR"/>
          <w:rPrChange w:id="533" w:author="Nicholas Didier" w:date="2013-11-24T18:41:00Z">
            <w:rPr>
              <w:rFonts w:cstheme="minorHAnsi"/>
            </w:rPr>
          </w:rPrChange>
        </w:rPr>
      </w:pPr>
      <w:r w:rsidRPr="00691AA4">
        <w:rPr>
          <w:rFonts w:cstheme="minorHAnsi"/>
          <w:lang w:val="fr-FR"/>
          <w:rPrChange w:id="534" w:author="Nicholas Didier" w:date="2013-11-24T18:41:00Z">
            <w:rPr>
              <w:rFonts w:cstheme="minorHAnsi"/>
            </w:rPr>
          </w:rPrChange>
        </w:rPr>
        <w:t xml:space="preserve">Dans les deux hypothèses, les résultats de </w:t>
      </w:r>
      <w:del w:id="535" w:author="Nicholas Didier" w:date="2013-11-24T18:51:00Z">
        <w:r w:rsidRPr="00691AA4" w:rsidDel="00691AA4">
          <w:rPr>
            <w:rFonts w:cstheme="minorHAnsi"/>
            <w:lang w:val="fr-FR"/>
            <w:rPrChange w:id="536" w:author="Nicholas Didier" w:date="2013-11-24T18:41:00Z">
              <w:rPr>
                <w:rFonts w:cstheme="minorHAnsi"/>
              </w:rPr>
            </w:rPrChange>
          </w:rPr>
          <w:delText xml:space="preserve">cette </w:delText>
        </w:r>
      </w:del>
      <w:ins w:id="537" w:author="Nicholas Didier" w:date="2013-11-24T18:51:00Z">
        <w:r w:rsidR="00691AA4">
          <w:rPr>
            <w:rFonts w:cstheme="minorHAnsi"/>
            <w:lang w:val="fr-FR"/>
          </w:rPr>
          <w:t>notre</w:t>
        </w:r>
        <w:r w:rsidR="00691AA4" w:rsidRPr="00691AA4">
          <w:rPr>
            <w:rFonts w:cstheme="minorHAnsi"/>
            <w:lang w:val="fr-FR"/>
            <w:rPrChange w:id="538" w:author="Nicholas Didier" w:date="2013-11-24T18:41:00Z">
              <w:rPr>
                <w:rFonts w:cstheme="minorHAnsi"/>
              </w:rPr>
            </w:rPrChange>
          </w:rPr>
          <w:t xml:space="preserve"> </w:t>
        </w:r>
      </w:ins>
      <w:ins w:id="539" w:author="Jean Calmes" w:date="2013-11-10T22:46:00Z">
        <w:r w:rsidR="00705D72" w:rsidRPr="00691AA4">
          <w:rPr>
            <w:rFonts w:cstheme="minorHAnsi"/>
            <w:lang w:val="fr-FR"/>
            <w:rPrChange w:id="540" w:author="Nicholas Didier" w:date="2013-11-24T18:41:00Z">
              <w:rPr>
                <w:rFonts w:cstheme="minorHAnsi"/>
              </w:rPr>
            </w:rPrChange>
          </w:rPr>
          <w:t xml:space="preserve">étude </w:t>
        </w:r>
      </w:ins>
      <w:r w:rsidRPr="00691AA4">
        <w:rPr>
          <w:rFonts w:cstheme="minorHAnsi"/>
          <w:lang w:val="fr-FR"/>
          <w:rPrChange w:id="541" w:author="Nicholas Didier" w:date="2013-11-24T18:41:00Z">
            <w:rPr>
              <w:rFonts w:cstheme="minorHAnsi"/>
            </w:rPr>
          </w:rPrChange>
        </w:rPr>
        <w:t>nous permettent, de planifier un résultat similaire, ayant ainsi éliminé les inqui</w:t>
      </w:r>
      <w:r w:rsidRPr="00691AA4">
        <w:rPr>
          <w:rFonts w:ascii="Arial" w:hAnsi="Arial" w:cs="Arial"/>
          <w:lang w:val="fr-FR"/>
          <w:rPrChange w:id="542" w:author="Nicholas Didier" w:date="2013-11-24T18:41:00Z">
            <w:rPr>
              <w:rFonts w:ascii="Arial" w:hAnsi="Arial" w:cs="Arial"/>
            </w:rPr>
          </w:rPrChange>
        </w:rPr>
        <w:t>é</w:t>
      </w:r>
      <w:r w:rsidRPr="00691AA4">
        <w:rPr>
          <w:rFonts w:cstheme="minorHAnsi"/>
          <w:lang w:val="fr-FR"/>
          <w:rPrChange w:id="543" w:author="Nicholas Didier" w:date="2013-11-24T18:41:00Z">
            <w:rPr>
              <w:rFonts w:cstheme="minorHAnsi"/>
            </w:rPr>
          </w:rPrChange>
        </w:rPr>
        <w:t xml:space="preserve">tudes d’une chalandise trop réduite. </w:t>
      </w:r>
    </w:p>
    <w:p w14:paraId="52E6080F" w14:textId="5BF34C35" w:rsidR="008176BA" w:rsidRDefault="00E93AF9" w:rsidP="00E93AF9">
      <w:pPr>
        <w:ind w:firstLine="360"/>
      </w:pPr>
      <w:r w:rsidRPr="00691AA4">
        <w:rPr>
          <w:rFonts w:cstheme="minorHAnsi"/>
          <w:lang w:val="fr-FR"/>
          <w:rPrChange w:id="544" w:author="Nicholas Didier" w:date="2013-11-24T18:41:00Z">
            <w:rPr>
              <w:rFonts w:cstheme="minorHAnsi"/>
            </w:rPr>
          </w:rPrChange>
        </w:rPr>
        <w:t xml:space="preserve">Le Science Center peut ainsi devenir un véritable phare d’attraction, une locomotive pour la Redrock Region et ses sites tels que le Musée des Mines, les </w:t>
      </w:r>
      <w:r w:rsidRPr="00691AA4">
        <w:rPr>
          <w:rFonts w:cstheme="minorHAnsi"/>
          <w:lang w:val="fr-FR"/>
          <w:rPrChange w:id="545" w:author="Nicholas Didier" w:date="2013-11-24T18:41:00Z">
            <w:rPr>
              <w:rFonts w:cstheme="minorHAnsi"/>
            </w:rPr>
          </w:rPrChange>
        </w:rPr>
        <w:lastRenderedPageBreak/>
        <w:t>Haut-Fourneaux à Belval et le Parc Industriel et Ferroviaire du Fond de Gras. A</w:t>
      </w:r>
      <w:r w:rsidRPr="008773EE">
        <w:rPr>
          <w:rFonts w:cstheme="minorHAnsi"/>
        </w:rPr>
        <w:t xml:space="preserve"> cela s’ajoute encore la complémentarité  d’un point de vue météorologique du Science Center avec les autres activités touristiques de la région, y inclus le Parc Merveilleux.</w:t>
      </w:r>
      <w:r w:rsidR="008176BA">
        <w:t xml:space="preserve">   </w:t>
      </w:r>
    </w:p>
    <w:p w14:paraId="03919F03" w14:textId="0E7DE2E6"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w:t>
      </w:r>
      <w:ins w:id="546" w:author="Jean Calmes" w:date="2013-11-10T22:47:00Z">
        <w:r w:rsidR="00705D72">
          <w:t>capitale</w:t>
        </w:r>
      </w:ins>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ins w:id="547" w:author="Nicholas Didier" w:date="2013-11-19T11:28:00Z">
        <w:r w:rsidR="008C2559">
          <w:t>inversement</w:t>
        </w:r>
      </w:ins>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2BD33B2B" w:rsidR="00F47566" w:rsidRDefault="00471E38" w:rsidP="00F47566">
      <w:r>
        <w:t>Les bus assurent également le</w:t>
      </w:r>
      <w:r w:rsidR="00F47566">
        <w:t>s</w:t>
      </w:r>
      <w:r>
        <w:t xml:space="preserve"> trajet</w:t>
      </w:r>
      <w:r w:rsidR="00F47566">
        <w:t>s</w:t>
      </w:r>
      <w:r>
        <w:t xml:space="preserve"> pour l’environnement proche du site (TICE, R</w:t>
      </w:r>
      <w:r w:rsidR="00443C99">
        <w:t>GTR) dans la région Sud du pays et il existe plusieurs connections entre le Luxembourg et l’étranger, notamment 7 lignes avec la Belgique, 12 ligne</w:t>
      </w:r>
      <w:ins w:id="548" w:author="Nicholas Didier" w:date="2013-11-19T11:29:00Z">
        <w:r w:rsidR="008C2559">
          <w:t>s</w:t>
        </w:r>
      </w:ins>
      <w:r w:rsidR="00443C99">
        <w:t xml:space="preserve"> avec la France et 13 ligne</w:t>
      </w:r>
      <w:ins w:id="549" w:author="Nicholas Didier" w:date="2013-11-19T11:29:00Z">
        <w:r w:rsidR="008C2559">
          <w:t>s</w:t>
        </w:r>
      </w:ins>
      <w:r w:rsidR="00443C99">
        <w:t xml:space="preserv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550" w:name="_Toc358732004"/>
      <w:r>
        <w:t xml:space="preserve">Tableau </w:t>
      </w:r>
      <w:fldSimple w:instr=" SEQ Tableau \* ARABIC ">
        <w:r w:rsidR="00D651DF">
          <w:rPr>
            <w:noProof/>
          </w:rPr>
          <w:t>3</w:t>
        </w:r>
      </w:fldSimple>
      <w:r>
        <w:t>: Réseau routier</w:t>
      </w:r>
      <w:r>
        <w:rPr>
          <w:noProof/>
        </w:rPr>
        <w:t xml:space="preserve"> du Luxembourg</w:t>
      </w:r>
      <w:bookmarkEnd w:id="550"/>
    </w:p>
    <w:p w14:paraId="78081DB3" w14:textId="21570E9A" w:rsidR="003C4F6B" w:rsidDel="00691AA4" w:rsidRDefault="00691AA4" w:rsidP="00C34C0E">
      <w:pPr>
        <w:ind w:firstLine="0"/>
        <w:jc w:val="center"/>
        <w:rPr>
          <w:del w:id="551" w:author="Nicholas Didier" w:date="2013-11-24T18:53:00Z"/>
        </w:rPr>
      </w:pPr>
      <w:r>
        <w:rPr>
          <w:noProof/>
          <w:lang w:val="en-US"/>
        </w:rPr>
        <mc:AlternateContent>
          <mc:Choice Requires="wps">
            <w:drawing>
              <wp:anchor distT="0" distB="0" distL="114300" distR="114300" simplePos="0" relativeHeight="251665408" behindDoc="0" locked="0" layoutInCell="1" allowOverlap="1" wp14:anchorId="1120EF48" wp14:editId="3C1DB9F4">
                <wp:simplePos x="0" y="0"/>
                <wp:positionH relativeFrom="column">
                  <wp:posOffset>1714500</wp:posOffset>
                </wp:positionH>
                <wp:positionV relativeFrom="paragraph">
                  <wp:posOffset>3243580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55.4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" strokecolor="red" strokeweight="3pt">
                <v:stroke endarrow="open"/>
                <v:shadow on="t" opacity="22937f" mv:blur="40000f" origin=",.5" offset="0,23000emu"/>
              </v:shape>
            </w:pict>
          </mc:Fallback>
        </mc:AlternateContent>
      </w:r>
    </w:p>
    <w:p w14:paraId="5EF5E3BB" w14:textId="3303516A" w:rsidR="00C34C0E" w:rsidRDefault="00C34C0E" w:rsidP="00C34C0E">
      <w:pPr>
        <w:ind w:firstLine="0"/>
        <w:jc w:val="center"/>
      </w:pPr>
      <w:r>
        <w:rPr>
          <w:noProof/>
          <w:lang w:val="en-US"/>
        </w:rPr>
        <w:drawing>
          <wp:inline distT="0" distB="0" distL="0" distR="0" wp14:anchorId="066FC729" wp14:editId="1F620763">
            <wp:extent cx="4121150" cy="4570730"/>
            <wp:effectExtent l="0" t="0" r="0" b="127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150" cy="4570730"/>
                    </a:xfrm>
                    <a:prstGeom prst="rect">
                      <a:avLst/>
                    </a:prstGeom>
                    <a:noFill/>
                    <a:ln>
                      <a:noFill/>
                    </a:ln>
                  </pic:spPr>
                </pic:pic>
              </a:graphicData>
            </a:graphic>
          </wp:inline>
        </w:drawing>
      </w:r>
    </w:p>
    <w:p w14:paraId="09D24073" w14:textId="5B7388A0" w:rsidR="003C4F6B" w:rsidDel="00691AA4" w:rsidRDefault="003C4F6B" w:rsidP="00691AA4">
      <w:pPr>
        <w:ind w:firstLine="0"/>
        <w:rPr>
          <w:del w:id="552" w:author="Nicholas Didier" w:date="2013-11-24T18:53:00Z"/>
        </w:rPr>
        <w:pPrChange w:id="553" w:author="Nicholas Didier" w:date="2013-11-24T18:53:00Z">
          <w:pPr>
            <w:ind w:firstLine="0"/>
            <w:jc w:val="center"/>
          </w:pPr>
        </w:pPrChange>
      </w:pPr>
    </w:p>
    <w:p w14:paraId="61FF3B04" w14:textId="26085486" w:rsidR="003C4F6B" w:rsidRDefault="003C4F6B" w:rsidP="00691AA4">
      <w:pPr>
        <w:ind w:firstLine="0"/>
        <w:pPrChange w:id="554" w:author="Nicholas Didier" w:date="2013-11-24T18:53:00Z">
          <w:pPr>
            <w:ind w:firstLine="0"/>
            <w:jc w:val="center"/>
          </w:pPr>
        </w:pPrChange>
      </w:pPr>
    </w:p>
    <w:p w14:paraId="1A2E549A" w14:textId="77777777" w:rsidR="005B7589" w:rsidRDefault="00A139AC" w:rsidP="005B7589">
      <w:pPr>
        <w:pStyle w:val="Heading2"/>
      </w:pPr>
      <w:bookmarkStart w:id="555" w:name="_Toc246940982"/>
      <w:r>
        <w:t>4</w:t>
      </w:r>
      <w:r w:rsidR="005B7589">
        <w:t>.2. Analyse concurrentielle</w:t>
      </w:r>
      <w:bookmarkEnd w:id="555"/>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6AA5565A" w:rsidR="005F2943" w:rsidRDefault="005F2943" w:rsidP="005F2943">
      <w:r>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Malines est un</w:t>
      </w:r>
      <w:ins w:id="556" w:author="Nicholas Didier" w:date="2013-11-19T11:29:00Z">
        <w:r w:rsidR="008C2559">
          <w:t>e</w:t>
        </w:r>
      </w:ins>
      <w:r w:rsidR="0005751F">
        <w:t xml:space="preserve">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w:t>
      </w:r>
      <w:ins w:id="557" w:author="Nicholas Didier" w:date="2013-11-19T11:30:00Z">
        <w:r w:rsidR="008C2559">
          <w:t xml:space="preserve">autour </w:t>
        </w:r>
      </w:ins>
      <w:r w:rsidR="00123142">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lastRenderedPageBreak/>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2F4014D5" w:rsidR="003036A7" w:rsidRPr="008C3492" w:rsidRDefault="00B54CB8" w:rsidP="00295855">
      <w:pPr>
        <w:rPr>
          <w:ins w:id="558" w:author="Nicholas Didier" w:date="2013-11-19T10:43:00Z"/>
          <w:lang w:val="fr-FR"/>
        </w:rPr>
      </w:pPr>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Le centre se situe dans un joli cadre, non loin du centre-ville et de la gare ferroviaire de Heilbronn. Il a ouvert ses portes en 2009 et se 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w:t>
      </w:r>
      <w:ins w:id="559" w:author="Jean Calmes" w:date="2013-11-10T22:53:00Z">
        <w:r w:rsidR="007E4DF1">
          <w:t>es</w:t>
        </w:r>
      </w:ins>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ins w:id="560" w:author="Jean Calmes" w:date="2013-11-10T22:55:00Z">
        <w:r w:rsidR="007E4DF1">
          <w:t>son immersion dans le</w:t>
        </w:r>
      </w:ins>
      <w:r w:rsidR="008B0241">
        <w:t xml:space="preserve"> patrimoine industriel, mais aussi par une offre plus </w:t>
      </w:r>
      <w:r w:rsidR="008B0241" w:rsidRPr="008C3492">
        <w:rPr>
          <w:lang w:val="fr-FR"/>
        </w:rPr>
        <w:t>conséquente et plus qualitative des stations d’expérimentation.</w:t>
      </w:r>
    </w:p>
    <w:p w14:paraId="4583EDC2" w14:textId="6DDDCC10" w:rsidR="00457892" w:rsidRPr="008C3492" w:rsidRDefault="00457892" w:rsidP="00457892">
      <w:pPr>
        <w:rPr>
          <w:ins w:id="561" w:author="Nicholas Didier" w:date="2013-11-19T10:46:00Z"/>
          <w:lang w:val="fr-FR"/>
        </w:rPr>
      </w:pPr>
      <w:ins w:id="562" w:author="Nicholas Didier" w:date="2013-11-19T10:46:00Z">
        <w:r w:rsidRPr="008C3492">
          <w:rPr>
            <w:lang w:val="fr-FR"/>
          </w:rPr>
          <w:t xml:space="preserve">Un deuxième science center allemand, qui est dans la zone de chalandise de Differdange est le Dynamikum à Pirmasens. Distant de 180km et 1.40H de trajet, ce </w:t>
        </w:r>
        <w:r w:rsidRPr="008C3492">
          <w:rPr>
            <w:lang w:val="fr-FR"/>
          </w:rPr>
          <w:lastRenderedPageBreak/>
          <w:t>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mouvement sous deux formes « se bouger » et « bouger quelque chose ». L’idée de la fabrique de chaussures est également reprise dans certaines stations d’expérimentation, une autre partie est consacrée pour décrire l’histoire de la production. Le centre s’articule autour du mouvement et aborde les phénomènes fondamentaux de la physique, des mathématiques et de la biologie. Dans le Dynamikum sont représentés huit domaines : la friction, l'élan, l'énergie et leur application dans des «machines de mouvement », l'étude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8C3492">
          <w:rPr>
            <w:rFonts w:ascii="Arial" w:hAnsi="Arial" w:cs="Arial"/>
            <w:lang w:val="fr-FR"/>
          </w:rPr>
          <w:t>é</w:t>
        </w:r>
        <w:r w:rsidRPr="008C3492">
          <w:rPr>
            <w:lang w:val="fr-FR"/>
          </w:rPr>
          <w:t>duit est une offre de stations d’expérimentations peu conséquente. Avec un nombre limit</w:t>
        </w:r>
        <w:r w:rsidRPr="008C3492">
          <w:rPr>
            <w:rFonts w:ascii="Arial" w:hAnsi="Arial" w:cs="Arial"/>
            <w:lang w:val="fr-FR"/>
          </w:rPr>
          <w:t>é</w:t>
        </w:r>
        <w:r w:rsidRPr="008C3492">
          <w:rPr>
            <w:lang w:val="fr-FR"/>
          </w:rPr>
          <w:t xml:space="preserve">  de stations, quoique non dénuées d’intérêt le visiteur reste un peu sur sa faim, et le sentiment du d</w:t>
        </w:r>
        <w:r w:rsidRPr="008C3492">
          <w:rPr>
            <w:rFonts w:ascii="Arial" w:hAnsi="Arial" w:cs="Arial"/>
            <w:lang w:val="fr-FR"/>
          </w:rPr>
          <w:t>é</w:t>
        </w:r>
        <w:r w:rsidRPr="008C3492">
          <w:rPr>
            <w:lang w:val="fr-FR"/>
          </w:rPr>
          <w:t>j</w:t>
        </w:r>
        <w:r w:rsidRPr="008C3492">
          <w:rPr>
            <w:rFonts w:ascii="Arial" w:hAnsi="Arial" w:cs="Arial"/>
            <w:lang w:val="fr-FR"/>
          </w:rPr>
          <w:t>à</w:t>
        </w:r>
        <w:r w:rsidRPr="008C3492">
          <w:rPr>
            <w:lang w:val="fr-FR"/>
          </w:rPr>
          <w:t xml:space="preserve">-vu est vite atteint. Mise </w:t>
        </w:r>
        <w:r w:rsidRPr="008C3492">
          <w:rPr>
            <w:rFonts w:ascii="Arial" w:hAnsi="Arial" w:cs="Arial"/>
            <w:lang w:val="fr-FR"/>
          </w:rPr>
          <w:t>à</w:t>
        </w:r>
        <w:r w:rsidRPr="008C3492">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ins>
      <w:ins w:id="563" w:author="Nicholas Didier" w:date="2013-11-19T12:50:00Z">
        <w:r w:rsidR="008C3492">
          <w:rPr>
            <w:lang w:val="fr-FR"/>
          </w:rPr>
          <w:t>e</w:t>
        </w:r>
      </w:ins>
      <w:ins w:id="564" w:author="Nicholas Didier" w:date="2013-11-19T10:46:00Z">
        <w:r w:rsidRPr="008C3492">
          <w:rPr>
            <w:lang w:val="fr-FR"/>
          </w:rPr>
          <w:t>, mais de laquelle il ne reste malheureusement plus que quelques petites machines d’</w:t>
        </w:r>
        <w:r w:rsidRPr="008C3492">
          <w:rPr>
            <w:rFonts w:ascii="Arial" w:hAnsi="Arial" w:cs="Arial"/>
            <w:lang w:val="fr-FR"/>
          </w:rPr>
          <w:t>é</w:t>
        </w:r>
        <w:r w:rsidRPr="008C3492">
          <w:rPr>
            <w:lang w:val="fr-FR"/>
          </w:rPr>
          <w:t xml:space="preserve">poque </w:t>
        </w:r>
      </w:ins>
    </w:p>
    <w:p w14:paraId="6D7D9EC7" w14:textId="77777777" w:rsidR="00691AA4" w:rsidRDefault="00691AA4" w:rsidP="00691AA4">
      <w:pPr>
        <w:rPr>
          <w:ins w:id="565" w:author="Nicholas Didier" w:date="2013-11-24T18:57:00Z"/>
        </w:rPr>
      </w:pPr>
      <w:ins w:id="566" w:author="Nicholas Didier" w:date="2013-11-24T18:57:00Z">
        <w:r>
          <w:t xml:space="preserve">Dans notre analyse nous avons également pris en considération le Nemo Science Center d’Amsterdam, qui est le plus grand science center des Pays Bas. Sa zone de chalandise peut se chevaucher en partie avec celle de Differdange. Bien que le concept fut nouveau pour les Pays-Bas, lors son ouverture en 1997 et sa conversion officielle en science center en 2000, le Nemo a toute suite connu un énorme succès et le nombre de visiteurs n’a pas cessé d’augmenter depuis lors. </w:t>
        </w:r>
      </w:ins>
    </w:p>
    <w:p w14:paraId="07412744" w14:textId="77777777" w:rsidR="00691AA4" w:rsidRDefault="00691AA4" w:rsidP="00691AA4">
      <w:pPr>
        <w:rPr>
          <w:ins w:id="567" w:author="Nicholas Didier" w:date="2013-11-24T18:57:00Z"/>
        </w:rPr>
      </w:pPr>
      <w:ins w:id="568" w:author="Nicholas Didier" w:date="2013-11-24T18:57:00Z">
        <w:r>
          <w:t xml:space="preserve">Le Nemo profite d’une situation avantageuse, non-loin du centre-ville d’Amsterdam, accessible en transport en commun, à pied ou en bateau. A cause de son emplacement sur l’eau, Il ne dispose cependant pas de parking, ce qui est </w:t>
        </w:r>
        <w:r>
          <w:rPr>
            <w:rFonts w:ascii="Arial" w:hAnsi="Arial" w:cs="Arial"/>
          </w:rPr>
          <w:lastRenderedPageBreak/>
          <w:t>é</w:t>
        </w:r>
        <w:r>
          <w:t>videmment un handicap pour les visiteurs hors ville. C’est d’ailleurs la raison pour laquelle nous sommes d’avis que, quoiqu’il ait enchevètrement des deux zones de chalandise, le Luxembourg Science Center présente une attraction réelle pour la clientèle néerlandaise de sa zone de chalandise, En revanche, ce science center profite largement du tourisme d’Amsterdam et il est en est devenu la 4</w:t>
        </w:r>
        <w:r w:rsidRPr="00CB6161">
          <w:rPr>
            <w:vertAlign w:val="superscript"/>
          </w:rPr>
          <w:t>ième</w:t>
        </w:r>
        <w:r>
          <w:t xml:space="preserve"> attraction la plus visitée. Presqu’un quart des visiteurs sont des étrangers, les écoles représentent autour de 20% et le restant sont des visiteurs de loisir.  Près de 40% des visiteurs sont âgés de moins de 18 ans.</w:t>
        </w:r>
      </w:ins>
    </w:p>
    <w:p w14:paraId="698C0FA0" w14:textId="77777777" w:rsidR="00691AA4" w:rsidRDefault="00691AA4" w:rsidP="00691AA4">
      <w:pPr>
        <w:rPr>
          <w:ins w:id="569" w:author="Nicholas Didier" w:date="2013-11-24T18:57:00Z"/>
        </w:rPr>
      </w:pPr>
      <w:ins w:id="570" w:author="Nicholas Didier" w:date="2013-11-24T18:57:00Z">
        <w:r>
          <w:t xml:space="preserve">Nemo regroupe des stations d’expérimentation diverses, réparties sur quatre étages et dispose de 3 restaurants </w:t>
        </w:r>
        <w:r>
          <w:rPr>
            <w:rFonts w:ascii="Arial" w:hAnsi="Arial" w:cs="Arial"/>
          </w:rPr>
          <w:t>é</w:t>
        </w:r>
        <w:r>
          <w:t>parpill</w:t>
        </w:r>
        <w:r>
          <w:rPr>
            <w:rFonts w:ascii="Arial" w:hAnsi="Arial" w:cs="Arial"/>
          </w:rPr>
          <w:t>é</w:t>
        </w:r>
        <w:r>
          <w:t xml:space="preserve">s </w:t>
        </w:r>
        <w:r>
          <w:rPr>
            <w:rFonts w:ascii="Arial" w:hAnsi="Arial" w:cs="Arial"/>
          </w:rPr>
          <w:t>à</w:t>
        </w:r>
        <w:r>
          <w:t xml:space="preserve"> divers endroits. (un snack, un self-service et un restaurant plus aisé). Sur le toit –et dernier etage-, une grande terrasse, offrant une vue panoramique sur la ville, est également accessible aux non-visiteurs. L’architecture imposante du centre est en forme de bateau </w:t>
        </w:r>
        <w:r>
          <w:rPr>
            <w:rFonts w:ascii="Arial" w:hAnsi="Arial" w:cs="Arial"/>
          </w:rPr>
          <w:t>é</w:t>
        </w:r>
        <w:r>
          <w:t xml:space="preserve">tabli dans le port historique.Elle a été conçue par Renzo Piano, également connu pour le centre Pompidu à Paris. Le nom Nemo, qui signifie « personne » en latin, est supposé de traduire le concept, que les visiteurs se sentent dépaysés dans un monde perdu, où tout est permis. Le fil conducteur est qu’on puisse vivre la science, la toucher, l’expérimenter. </w:t>
        </w:r>
      </w:ins>
    </w:p>
    <w:p w14:paraId="3D40689B" w14:textId="77777777" w:rsidR="00691AA4" w:rsidRPr="00D162EF" w:rsidRDefault="00691AA4" w:rsidP="00691AA4">
      <w:pPr>
        <w:rPr>
          <w:ins w:id="571" w:author="Nicholas Didier" w:date="2013-11-24T18:57:00Z"/>
        </w:rPr>
      </w:pPr>
      <w:ins w:id="572" w:author="Nicholas Didier" w:date="2013-11-24T18:57:00Z">
        <w:r>
          <w:t xml:space="preserve">Parmi les espaces scientifiques on peut compter des partie dédiées à différents domaines comme le parc </w:t>
        </w:r>
        <w:r>
          <w:rPr>
            <w:rFonts w:ascii="Arial" w:hAnsi="Arial" w:cs="Arial"/>
          </w:rPr>
          <w:t>à</w:t>
        </w:r>
        <w:r>
          <w:t xml:space="preserve"> machines, la génétique, les jeux autour de l’eau, l’électricité, un espace adolescents, un labo, etc. Les stations sont créées par le centre même et sont aussi en permanante évolution. </w:t>
        </w:r>
      </w:ins>
    </w:p>
    <w:p w14:paraId="6AF9E955" w14:textId="38121EB6" w:rsidR="00691AA4" w:rsidRPr="00D162EF" w:rsidRDefault="00691AA4" w:rsidP="00691AA4">
      <w:pPr>
        <w:rPr>
          <w:ins w:id="573" w:author="Nicholas Didier" w:date="2013-11-24T18:57:00Z"/>
        </w:rPr>
      </w:pPr>
      <w:ins w:id="574" w:author="Nicholas Didier" w:date="2013-11-24T18:57:00Z">
        <w:r>
          <w:t xml:space="preserve">L’offre du centre est très complète et les attractions sont expliquées en anglais et néerlandais. Bien que certains espaces puissent être privatisés pour des occasions spéciales, l’aspect incentive avec les entreprises et salles de conférences ne fait pas partie de l’offre. </w:t>
        </w:r>
      </w:ins>
    </w:p>
    <w:p w14:paraId="60523E5F" w14:textId="432CBD8C" w:rsidR="00457892" w:rsidRPr="001F701D" w:rsidRDefault="00691AA4" w:rsidP="00457892">
      <w:pPr>
        <w:rPr>
          <w:ins w:id="575" w:author="Nicholas Didier" w:date="2013-11-19T10:46:00Z"/>
          <w:lang w:val="fr-FR"/>
        </w:rPr>
      </w:pPr>
      <w:ins w:id="576" w:author="Nicholas Didier" w:date="2013-11-24T18:57:00Z">
        <w:r>
          <w:rPr>
            <w:lang w:val="fr-FR"/>
          </w:rPr>
          <w:t xml:space="preserve">En France, </w:t>
        </w:r>
      </w:ins>
      <w:ins w:id="577" w:author="Nicholas Didier" w:date="2013-11-24T18:58:00Z">
        <w:r>
          <w:rPr>
            <w:lang w:val="fr-FR"/>
          </w:rPr>
          <w:t>l’existence</w:t>
        </w:r>
      </w:ins>
      <w:ins w:id="578" w:author="Nicholas Didier" w:date="2013-11-19T10:46:00Z">
        <w:r w:rsidR="00457892" w:rsidRPr="00D016F1">
          <w:rPr>
            <w:lang w:val="fr-FR"/>
          </w:rPr>
          <w:t xml:space="preserve"> des CCSTI </w:t>
        </w:r>
      </w:ins>
      <w:ins w:id="579" w:author="Nicholas Didier" w:date="2013-11-24T18:58:00Z">
        <w:r w:rsidRPr="00457892">
          <w:rPr>
            <w:lang w:val="fr-FR"/>
          </w:rPr>
          <w:t>(</w:t>
        </w:r>
        <w:r w:rsidRPr="00457892">
          <w:rPr>
            <w:rFonts w:ascii="Helvetica" w:hAnsi="Helvetica" w:cs="Helvetica"/>
            <w:sz w:val="26"/>
            <w:szCs w:val="26"/>
            <w:lang w:val="fr-FR"/>
          </w:rPr>
          <w:t xml:space="preserve">Centre de Culture Scientifique, Technique et </w:t>
        </w:r>
        <w:r w:rsidRPr="00E81508">
          <w:rPr>
            <w:rFonts w:ascii="Helvetica" w:hAnsi="Helvetica" w:cs="Helvetica"/>
            <w:sz w:val="26"/>
            <w:szCs w:val="26"/>
            <w:lang w:val="fr-FR"/>
          </w:rPr>
          <w:t>Industrielle</w:t>
        </w:r>
        <w:r w:rsidRPr="001D627E">
          <w:rPr>
            <w:lang w:val="fr-FR"/>
          </w:rPr>
          <w:t xml:space="preserve">) </w:t>
        </w:r>
      </w:ins>
      <w:ins w:id="580" w:author="Nicholas Didier" w:date="2013-11-19T10:46:00Z">
        <w:r w:rsidR="00457892" w:rsidRPr="00D016F1">
          <w:rPr>
            <w:lang w:val="fr-FR"/>
          </w:rPr>
          <w:t>s’inscrit dans la lign</w:t>
        </w:r>
        <w:r w:rsidR="00457892" w:rsidRPr="00D016F1">
          <w:rPr>
            <w:rFonts w:ascii="Arial" w:hAnsi="Arial" w:cs="Arial"/>
            <w:lang w:val="fr-FR"/>
          </w:rPr>
          <w:t>é</w:t>
        </w:r>
        <w:r w:rsidR="00457892" w:rsidRPr="00D016F1">
          <w:rPr>
            <w:lang w:val="fr-FR"/>
          </w:rPr>
          <w:t xml:space="preserve">e de la popularisation de la science, en commençant par les Musées d’Histoire Naturelle au premier CCSTI </w:t>
        </w:r>
        <w:r w:rsidR="00457892" w:rsidRPr="00D016F1">
          <w:rPr>
            <w:rFonts w:ascii="Arial" w:hAnsi="Arial" w:cs="Arial"/>
            <w:lang w:val="fr-FR"/>
          </w:rPr>
          <w:t>qui</w:t>
        </w:r>
        <w:r w:rsidR="00457892" w:rsidRPr="008C2559">
          <w:rPr>
            <w:lang w:val="fr-FR"/>
          </w:rPr>
          <w:t xml:space="preserve">  a ouvert ses portes </w:t>
        </w:r>
        <w:r w:rsidR="00457892" w:rsidRPr="008C2559">
          <w:rPr>
            <w:rFonts w:ascii="Arial" w:hAnsi="Arial" w:cs="Arial"/>
            <w:lang w:val="fr-FR"/>
          </w:rPr>
          <w:t>à</w:t>
        </w:r>
        <w:r w:rsidR="00457892" w:rsidRPr="008C2559">
          <w:rPr>
            <w:lang w:val="fr-FR"/>
          </w:rPr>
          <w:t xml:space="preserve"> Grenoble en 1979 et la Cit</w:t>
        </w:r>
        <w:r w:rsidR="00457892" w:rsidRPr="008C2559">
          <w:rPr>
            <w:rFonts w:ascii="Arial" w:hAnsi="Arial" w:cs="Arial"/>
            <w:lang w:val="fr-FR"/>
          </w:rPr>
          <w:t>é</w:t>
        </w:r>
        <w:r w:rsidR="00457892" w:rsidRPr="001F701D">
          <w:rPr>
            <w:lang w:val="fr-FR"/>
          </w:rPr>
          <w:t xml:space="preserve"> des Sciences et de l’Industrie de la Villette en 1986. </w:t>
        </w:r>
      </w:ins>
    </w:p>
    <w:p w14:paraId="4E2F995A" w14:textId="77777777" w:rsidR="00457892" w:rsidRPr="001F701D" w:rsidRDefault="00457892" w:rsidP="00457892">
      <w:pPr>
        <w:rPr>
          <w:ins w:id="581" w:author="Nicholas Didier" w:date="2013-11-19T10:46:00Z"/>
          <w:lang w:val="fr-FR"/>
        </w:rPr>
      </w:pPr>
      <w:ins w:id="582" w:author="Nicholas Didier" w:date="2013-11-19T10:46:00Z">
        <w:r w:rsidRPr="001F701D">
          <w:rPr>
            <w:lang w:val="fr-FR"/>
          </w:rPr>
          <w:lastRenderedPageBreak/>
          <w:t>L’objectif des CSSTI est de :</w:t>
        </w:r>
      </w:ins>
    </w:p>
    <w:p w14:paraId="131AFF8B" w14:textId="77777777" w:rsidR="00457892" w:rsidRPr="008C3492" w:rsidRDefault="00457892" w:rsidP="00457892">
      <w:pPr>
        <w:widowControl w:val="0"/>
        <w:numPr>
          <w:ilvl w:val="0"/>
          <w:numId w:val="17"/>
        </w:numPr>
        <w:tabs>
          <w:tab w:val="left" w:pos="0"/>
          <w:tab w:val="left" w:pos="220"/>
        </w:tabs>
        <w:autoSpaceDE w:val="0"/>
        <w:autoSpaceDN w:val="0"/>
        <w:adjustRightInd w:val="0"/>
        <w:spacing w:after="25"/>
        <w:jc w:val="left"/>
        <w:rPr>
          <w:ins w:id="583" w:author="Nicholas Didier" w:date="2013-11-19T10:46:00Z"/>
          <w:rFonts w:ascii="Helvetica" w:hAnsi="Helvetica" w:cs="Helvetica"/>
          <w:sz w:val="26"/>
          <w:szCs w:val="26"/>
          <w:lang w:val="fr-FR"/>
        </w:rPr>
      </w:pPr>
      <w:ins w:id="584" w:author="Nicholas Didier" w:date="2013-11-19T10:46:00Z">
        <w:r w:rsidRPr="008C3492">
          <w:rPr>
            <w:rFonts w:ascii="Helvetica" w:hAnsi="Helvetica" w:cs="Helvetica"/>
            <w:sz w:val="26"/>
            <w:szCs w:val="26"/>
            <w:lang w:val="fr-FR"/>
          </w:rPr>
          <w:t>Favoriser la réflexion individuelle et collective sur la place de la science et des techniques dans la société</w:t>
        </w:r>
      </w:ins>
    </w:p>
    <w:p w14:paraId="0DCA35EA" w14:textId="77777777" w:rsidR="00457892" w:rsidRPr="008C3492"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ins w:id="585" w:author="Nicholas Didier" w:date="2013-11-19T10:46:00Z"/>
          <w:rFonts w:ascii="Helvetica" w:eastAsiaTheme="majorEastAsia" w:hAnsi="Helvetica" w:cs="Helvetica"/>
          <w:sz w:val="26"/>
          <w:szCs w:val="26"/>
          <w:lang w:val="fr-FR" w:bidi="en-US"/>
        </w:rPr>
      </w:pPr>
      <w:ins w:id="586" w:author="Nicholas Didier" w:date="2013-11-19T10:46:00Z">
        <w:r w:rsidRPr="008C3492">
          <w:rPr>
            <w:rFonts w:ascii="Helvetica" w:eastAsiaTheme="majorEastAsia" w:hAnsi="Helvetica" w:cs="Helvetica"/>
            <w:sz w:val="26"/>
            <w:szCs w:val="26"/>
            <w:lang w:val="fr-FR" w:bidi="en-US"/>
          </w:rPr>
          <w:t>Réaliser et promouvoir des actions de vulgarisation scientifique et technique.</w:t>
        </w:r>
      </w:ins>
    </w:p>
    <w:p w14:paraId="21831140" w14:textId="77777777" w:rsidR="00457892" w:rsidRPr="00457892" w:rsidRDefault="00457892" w:rsidP="00457892">
      <w:pPr>
        <w:pStyle w:val="ListParagraph"/>
        <w:numPr>
          <w:ilvl w:val="0"/>
          <w:numId w:val="16"/>
        </w:numPr>
        <w:spacing w:after="200"/>
        <w:rPr>
          <w:ins w:id="587" w:author="Nicholas Didier" w:date="2013-11-19T10:46:00Z"/>
          <w:rFonts w:asciiTheme="majorHAnsi" w:eastAsiaTheme="majorEastAsia" w:hAnsiTheme="majorHAnsi" w:cstheme="majorBidi"/>
          <w:lang w:val="fr-FR" w:bidi="en-US"/>
        </w:rPr>
      </w:pPr>
      <w:ins w:id="588" w:author="Nicholas Didier" w:date="2013-11-19T10:46:00Z">
        <w:r w:rsidRPr="008C3492">
          <w:rPr>
            <w:rFonts w:ascii="Helvetica" w:eastAsiaTheme="majorEastAsia" w:hAnsi="Helvetica" w:cs="Helvetica"/>
            <w:sz w:val="26"/>
            <w:szCs w:val="26"/>
            <w:lang w:val="fr-FR" w:bidi="en-US"/>
          </w:rPr>
          <w:t>Contribuer à conserver les patrimoines culturels scientifiques et techniques locaux</w:t>
        </w:r>
      </w:ins>
    </w:p>
    <w:p w14:paraId="3C39836A" w14:textId="77777777" w:rsidR="00457892" w:rsidRDefault="00457892" w:rsidP="00457892">
      <w:pPr>
        <w:rPr>
          <w:ins w:id="589" w:author="Nicholas Didier" w:date="2013-11-19T10:46:00Z"/>
          <w:lang w:val="fr-FR"/>
        </w:rPr>
      </w:pPr>
      <w:ins w:id="590" w:author="Nicholas Didier" w:date="2013-11-19T10:46:00Z">
        <w:r>
          <w:rPr>
            <w:lang w:val="fr-FR"/>
          </w:rPr>
          <w:t xml:space="preserve">De taille plutôt petite, un seul de ces CSSTI se trouve dans la zone de chalandise de Differdange :il s’agit du </w:t>
        </w:r>
        <w:r w:rsidRPr="00224ED1">
          <w:rPr>
            <w:lang w:val="fr-FR"/>
          </w:rPr>
          <w:t xml:space="preserve">CSSTI Acustica de la région Champagne-Ardenne de Reims </w:t>
        </w:r>
        <w:r>
          <w:rPr>
            <w:lang w:val="fr-FR"/>
          </w:rPr>
          <w:t>qui est</w:t>
        </w:r>
        <w:r w:rsidRPr="00224ED1">
          <w:rPr>
            <w:lang w:val="fr-FR"/>
          </w:rPr>
          <w:t xml:space="preserve"> </w:t>
        </w:r>
        <w:r w:rsidRPr="00224ED1">
          <w:rPr>
            <w:rFonts w:ascii="Arial" w:hAnsi="Arial" w:cs="Arial"/>
            <w:lang w:val="fr-FR"/>
          </w:rPr>
          <w:t>à</w:t>
        </w:r>
        <w:r w:rsidRPr="00224ED1">
          <w:rPr>
            <w:lang w:val="fr-FR"/>
          </w:rPr>
          <w:t xml:space="preserve"> un peu plus de 2 heures de trajet et 200 kilom</w:t>
        </w:r>
        <w:r w:rsidRPr="00224ED1">
          <w:rPr>
            <w:rFonts w:ascii="Arial" w:hAnsi="Arial" w:cs="Arial"/>
            <w:lang w:val="fr-FR"/>
          </w:rPr>
          <w:t>è</w:t>
        </w:r>
        <w:r w:rsidRPr="00224ED1">
          <w:rPr>
            <w:lang w:val="fr-FR"/>
          </w:rPr>
          <w:t>tres</w:t>
        </w:r>
        <w:r>
          <w:rPr>
            <w:lang w:val="fr-FR"/>
          </w:rPr>
          <w:t xml:space="preserve"> de distance. </w:t>
        </w:r>
      </w:ins>
    </w:p>
    <w:p w14:paraId="05735812" w14:textId="497A08DD" w:rsidR="00457892" w:rsidRPr="006D28A4" w:rsidRDefault="00457892" w:rsidP="00457892">
      <w:pPr>
        <w:rPr>
          <w:ins w:id="591" w:author="Nicholas Didier" w:date="2013-11-19T10:46:00Z"/>
          <w:lang w:val="fr-FR"/>
        </w:rPr>
      </w:pPr>
      <w:ins w:id="592" w:author="Nicholas Didier" w:date="2013-11-19T10:46:00Z">
        <w:r>
          <w:rPr>
            <w:lang w:val="fr-FR"/>
          </w:rPr>
          <w:t xml:space="preserve">Tout comme le Dynamikum </w:t>
        </w:r>
        <w:r>
          <w:rPr>
            <w:rFonts w:ascii="Arial" w:hAnsi="Arial" w:cs="Arial"/>
            <w:lang w:val="fr-FR"/>
          </w:rPr>
          <w:t>à</w:t>
        </w:r>
        <w:r>
          <w:rPr>
            <w:lang w:val="fr-FR"/>
          </w:rPr>
          <w:t xml:space="preserve"> Pirmasens, il est peu probable que les CSSTI vont avoir un impact </w:t>
        </w:r>
      </w:ins>
      <w:ins w:id="593" w:author="Nicholas Didier" w:date="2013-11-19T10:48:00Z">
        <w:r>
          <w:rPr>
            <w:lang w:val="fr-FR"/>
          </w:rPr>
          <w:t xml:space="preserve">négatif </w:t>
        </w:r>
      </w:ins>
      <w:ins w:id="594" w:author="Nicholas Didier" w:date="2013-11-19T10:46:00Z">
        <w:r>
          <w:rPr>
            <w:lang w:val="fr-FR"/>
          </w:rPr>
          <w:t>sur le succ</w:t>
        </w:r>
        <w:r>
          <w:rPr>
            <w:rFonts w:ascii="Arial" w:hAnsi="Arial" w:cs="Arial"/>
            <w:lang w:val="fr-FR"/>
          </w:rPr>
          <w:t>è</w:t>
        </w:r>
        <w:r>
          <w:rPr>
            <w:lang w:val="fr-FR"/>
          </w:rPr>
          <w:t xml:space="preserve">s commercial du Projet de Differdange. </w:t>
        </w:r>
      </w:ins>
    </w:p>
    <w:p w14:paraId="0C9810F5" w14:textId="77777777" w:rsidR="00457892" w:rsidRDefault="00457892" w:rsidP="00295855">
      <w:pPr>
        <w:rPr>
          <w:ins w:id="595" w:author="Nicholas Didier" w:date="2013-11-19T10:50:00Z"/>
        </w:rPr>
      </w:pP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Si nous prenons 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3C5561B" w:rsidR="005B7589" w:rsidRDefault="005B7589" w:rsidP="005B7589">
      <w:r>
        <w:lastRenderedPageBreak/>
        <w:t>Le Luxembourg Science Center se diff</w:t>
      </w:r>
      <w:r w:rsidR="005D6418">
        <w:rPr>
          <w:rFonts w:ascii="Arial" w:hAnsi="Arial"/>
        </w:rPr>
        <w:t>é</w:t>
      </w:r>
      <w:r>
        <w:t>re</w:t>
      </w:r>
      <w:r w:rsidR="005D6418">
        <w:t>ncie</w:t>
      </w:r>
      <w:r>
        <w:t xml:space="preserve"> également par </w:t>
      </w:r>
      <w:r w:rsidR="005D6418">
        <w:t>son exception</w:t>
      </w:r>
      <w:ins w:id="596" w:author="Nicholas Didier" w:date="2013-11-19T11:32:00Z">
        <w:r w:rsidR="008C2559">
          <w:t>n</w:t>
        </w:r>
      </w:ins>
      <w:r w:rsidR="005D6418">
        <w:t xml:space="preserve">alisme bien </w:t>
      </w:r>
      <w:r>
        <w:t xml:space="preserve">particulier, qui </w:t>
      </w:r>
      <w:r w:rsidR="005D6418">
        <w:t>repr</w:t>
      </w:r>
      <w:r w:rsidR="005D6418">
        <w:rPr>
          <w:rFonts w:ascii="Arial" w:hAnsi="Arial"/>
        </w:rPr>
        <w:t>é</w:t>
      </w:r>
      <w:r w:rsidR="005D6418">
        <w:t>sente l’</w:t>
      </w:r>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ins w:id="597" w:author="Nicholas Didier" w:date="2013-11-19T11:33:00Z">
        <w:r w:rsidR="008C2559">
          <w:rPr>
            <w:rFonts w:ascii="Arial" w:hAnsi="Arial"/>
          </w:rPr>
          <w:t xml:space="preserve">et </w:t>
        </w:r>
        <w:r w:rsidR="008C2559">
          <w:rPr>
            <w:rFonts w:ascii="Arial" w:hAnsi="Arial" w:cs="Arial"/>
          </w:rPr>
          <w:t>à</w:t>
        </w:r>
      </w:ins>
      <w:r w:rsidR="005D6418">
        <w:rPr>
          <w:rFonts w:ascii="Arial" w:hAnsi="Arial"/>
        </w:rPr>
        <w:t xml:space="preserve"> equi-distance. </w:t>
      </w:r>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348521C7"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w:t>
      </w:r>
      <w:r>
        <w:lastRenderedPageBreak/>
        <w:t xml:space="preserve">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FA8C0F1" w:rsidR="005B66D3" w:rsidRDefault="007C1DE1" w:rsidP="00E47B50">
      <w:r>
        <w:t>Dans cet ordre d’idée le patrimoine conservé de Völklingen possède une certaine précarité intrins</w:t>
      </w:r>
      <w:r w:rsidR="00E63C95">
        <w:t>èque et onéreuse (</w:t>
      </w:r>
      <w:r>
        <w:t>hauts-</w:t>
      </w:r>
      <w:ins w:id="598" w:author="Nicholas Didier" w:date="2013-11-19T11:34:00Z">
        <w:r w:rsidR="008C2559" w:rsidRPr="008C2559">
          <w:t>f</w:t>
        </w:r>
        <w:r w:rsidR="008C2559" w:rsidRPr="008C3492">
          <w:t>ourneaux</w:t>
        </w:r>
      </w:ins>
      <w:r w:rsidRPr="008C2559">
        <w:t>,</w:t>
      </w:r>
      <w:r>
        <w:t xml:space="preserve"> cowpers etc) alors que Differdange </w:t>
      </w:r>
      <w:r w:rsidR="00E63C95">
        <w:t>est basé sur des équipements lourds restaurés pour mieux résister au temps.</w:t>
      </w:r>
    </w:p>
    <w:p w14:paraId="674EFF37" w14:textId="0ED70421" w:rsidR="00C14A30" w:rsidRPr="003956AD" w:rsidRDefault="00C14A30" w:rsidP="00E47B50">
      <w:r>
        <w:t>À l’heure actuelle il n’y a pas d’autre projet un cours pour un Science Center dans la Région selon nos observations</w:t>
      </w:r>
      <w:ins w:id="599" w:author="Jean Calmes" w:date="2013-11-10T22:59:00Z">
        <w:r w:rsidR="007E4DF1">
          <w:t xml:space="preserve"> et</w:t>
        </w:r>
      </w:ins>
      <w:r>
        <w:t xml:space="preserve"> recherches. </w:t>
      </w:r>
    </w:p>
    <w:p w14:paraId="5CA1C84E" w14:textId="77777777" w:rsidR="008D568E" w:rsidRDefault="00A139AC" w:rsidP="008D568E">
      <w:pPr>
        <w:pStyle w:val="Heading2"/>
      </w:pPr>
      <w:bookmarkStart w:id="600" w:name="_Toc246940983"/>
      <w:r>
        <w:t>4</w:t>
      </w:r>
      <w:r w:rsidR="00726B21">
        <w:t>.</w:t>
      </w:r>
      <w:r w:rsidR="00ED0650">
        <w:t>3</w:t>
      </w:r>
      <w:r w:rsidR="008D568E">
        <w:t xml:space="preserve">. </w:t>
      </w:r>
      <w:r w:rsidR="006F7BDC">
        <w:t>Données démographiques</w:t>
      </w:r>
      <w:r w:rsidR="00BA57C6">
        <w:t xml:space="preserve"> et caractéristiques</w:t>
      </w:r>
      <w:bookmarkEnd w:id="600"/>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uperficie totale 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lastRenderedPageBreak/>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ins w:id="601" w:author="Jean Calmes" w:date="2013-11-10T23:01:00Z">
        <w:r w:rsidR="007E4DF1">
          <w:t xml:space="preserve">journalier </w:t>
        </w:r>
      </w:ins>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11A634E6"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t>
      </w:r>
      <w:ins w:id="602" w:author="Nicholas Didier" w:date="2013-11-19T11:36:00Z">
        <w:r w:rsidR="001F701D">
          <w:t>W</w:t>
        </w:r>
        <w:r w:rsidR="001F701D">
          <w:rPr>
            <w:rFonts w:ascii="Arial" w:hAnsi="Arial" w:cs="Arial"/>
          </w:rPr>
          <w:t>urt</w:t>
        </w:r>
        <w:r w:rsidR="001F701D">
          <w:t>emberg</w:t>
        </w:r>
      </w:ins>
      <w:r w:rsidR="001E4306">
        <w:t>, les Provinces de Limburg, Braban</w:t>
      </w:r>
      <w:r w:rsidR="002D3E83">
        <w:t>t</w:t>
      </w:r>
      <w:r w:rsidR="001E4306">
        <w:t xml:space="preserve"> du Nord et Zeeland aux Pays-Bas)   </w:t>
      </w:r>
    </w:p>
    <w:p w14:paraId="2DE6A489" w14:textId="3048097D"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population qui </w:t>
      </w:r>
      <w:ins w:id="603" w:author="Nicholas Didier" w:date="2013-11-19T11:36:00Z">
        <w:r w:rsidR="001F701D">
          <w:t xml:space="preserve">a </w:t>
        </w:r>
      </w:ins>
      <w:r>
        <w:t xml:space="preserve">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w:t>
      </w:r>
      <w:r w:rsidR="00BD3003">
        <w:lastRenderedPageBreak/>
        <w:t>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604" w:name="_Toc246940984"/>
      <w:r>
        <w:lastRenderedPageBreak/>
        <w:t xml:space="preserve">Le Tourisme au </w:t>
      </w:r>
      <w:r w:rsidR="00F41A49">
        <w:t xml:space="preserve">Luxembourg et </w:t>
      </w:r>
      <w:r w:rsidR="00D333B0">
        <w:t>dans la région</w:t>
      </w:r>
      <w:bookmarkEnd w:id="604"/>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605" w:name="_Toc246940985"/>
      <w:r>
        <w:t>5</w:t>
      </w:r>
      <w:r w:rsidR="00AE316A">
        <w:t xml:space="preserve">.1. </w:t>
      </w:r>
      <w:r w:rsidR="00BD1049">
        <w:t xml:space="preserve">Le tourisme au </w:t>
      </w:r>
      <w:r w:rsidR="00AC5B9E">
        <w:t>Luxembourg</w:t>
      </w:r>
      <w:bookmarkEnd w:id="605"/>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1985DD8D"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ins w:id="606" w:author="Jean Calmes" w:date="2013-11-10T23:05:00Z">
        <w:r w:rsidR="0050754D">
          <w:t> ;</w:t>
        </w:r>
      </w:ins>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F01937" w:rsidRPr="00DF56F5" w:rsidRDefault="00F01937" w:rsidP="009D2444">
                            <w:pPr>
                              <w:pStyle w:val="Caption"/>
                              <w:ind w:firstLine="0"/>
                              <w:rPr>
                                <w:noProof/>
                                <w:sz w:val="24"/>
                              </w:rPr>
                            </w:pPr>
                            <w:bookmarkStart w:id="607" w:name="_Toc358732005"/>
                            <w:r>
                              <w:t xml:space="preserve">Tableau </w:t>
                            </w:r>
                            <w:fldSimple w:instr=" SEQ Tableau \* ARABIC ">
                              <w:r>
                                <w:rPr>
                                  <w:noProof/>
                                </w:rPr>
                                <w:t>4</w:t>
                              </w:r>
                            </w:fldSimple>
                            <w:r>
                              <w:t>: Régions touristiques du Luxembourg</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F01937" w:rsidRPr="00DF56F5" w:rsidRDefault="00F01937" w:rsidP="009D2444">
                      <w:pPr>
                        <w:pStyle w:val="Caption"/>
                        <w:ind w:firstLine="0"/>
                        <w:rPr>
                          <w:noProof/>
                          <w:sz w:val="24"/>
                        </w:rPr>
                      </w:pPr>
                      <w:bookmarkStart w:id="608" w:name="_Toc358732005"/>
                      <w:r>
                        <w:t xml:space="preserve">Tableau </w:t>
                      </w:r>
                      <w:fldSimple w:instr=" SEQ Tableau \* ARABIC ">
                        <w:r>
                          <w:rPr>
                            <w:noProof/>
                          </w:rPr>
                          <w:t>4</w:t>
                        </w:r>
                      </w:fldSimple>
                      <w:r>
                        <w:t>: Régions touristiques du Luxembourg</w:t>
                      </w:r>
                      <w:bookmarkEnd w:id="608"/>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609" w:name="_Toc358731979"/>
      <w:r>
        <w:t xml:space="preserve">Figure </w:t>
      </w:r>
      <w:fldSimple w:instr=" SEQ Figure \* ARABIC ">
        <w:r w:rsidR="000829CE">
          <w:rPr>
            <w:noProof/>
          </w:rPr>
          <w:t>2</w:t>
        </w:r>
      </w:fldSimple>
      <w:r>
        <w:t> : Nombre des arrivées par région (2012)</w:t>
      </w:r>
      <w:bookmarkEnd w:id="609"/>
    </w:p>
    <w:p w14:paraId="184BED36" w14:textId="43B68B13" w:rsidR="00BD1049" w:rsidRDefault="00BD1049" w:rsidP="00BD1049">
      <w:r>
        <w:t>Bien que la ville de Luxembourg soit dominante en terme</w:t>
      </w:r>
      <w:r w:rsidR="006D3FB5">
        <w:t xml:space="preserve">s d’arrivées, les Terres Rouges, région dans laquelle s’inscrit </w:t>
      </w:r>
      <w:r w:rsidR="00A0420F">
        <w:t>le P</w:t>
      </w:r>
      <w:r w:rsidR="006D3FB5">
        <w:t xml:space="preserve">rojet, </w:t>
      </w:r>
      <w:r>
        <w:t>arrive t</w:t>
      </w:r>
      <w:r w:rsidR="006D3FB5">
        <w:t>out de même en troisième place.</w:t>
      </w:r>
      <w:r w:rsidR="002727E3">
        <w:t xml:space="preserve"> </w:t>
      </w:r>
      <w:r w:rsidR="001E4306">
        <w:t xml:space="preserve">En plus, plusieurs projets </w:t>
      </w:r>
      <w:ins w:id="610" w:author="Nicholas Didier" w:date="2013-11-19T11:38:00Z">
        <w:r w:rsidR="001F701D" w:rsidRPr="008C3492">
          <w:t>hôteliers</w:t>
        </w:r>
      </w:ins>
      <w:r w:rsidR="001E4306">
        <w:t xml:space="preserve"> (Jufa </w:t>
      </w:r>
      <w:r w:rsidR="001E4306">
        <w:rPr>
          <w:rFonts w:ascii="Arial" w:hAnsi="Arial" w:cs="Arial"/>
        </w:rPr>
        <w:t xml:space="preserve">à Rodange, Holiday Inn à Differdange vont profiter du trafic du Science Center tout comme le Science </w:t>
      </w:r>
      <w:ins w:id="611" w:author="Jean Calmes" w:date="2013-11-10T23:11:00Z">
        <w:r w:rsidR="0050754D">
          <w:rPr>
            <w:rFonts w:ascii="Arial" w:hAnsi="Arial" w:cs="Arial"/>
          </w:rPr>
          <w:t xml:space="preserve">Center </w:t>
        </w:r>
      </w:ins>
      <w:r w:rsidR="001E4306">
        <w:rPr>
          <w:rFonts w:ascii="Arial" w:hAnsi="Arial" w:cs="Arial"/>
        </w:rPr>
        <w:t xml:space="preserve">va tirer avantage d’une infrastructure </w:t>
      </w:r>
      <w:ins w:id="612" w:author="Nicholas Didier" w:date="2013-11-19T11:39:00Z">
        <w:r w:rsidR="001F701D" w:rsidRPr="008C3492">
          <w:t>hôtelier</w:t>
        </w:r>
        <w:r w:rsidR="001F701D">
          <w:t>e</w:t>
        </w:r>
      </w:ins>
      <w:r w:rsidR="001E4306">
        <w:rPr>
          <w:rFonts w:ascii="Arial" w:hAnsi="Arial" w:cs="Arial"/>
        </w:rPr>
        <w:t xml:space="preserv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613" w:name="_Toc358731980"/>
      <w:r>
        <w:t xml:space="preserve">Figure </w:t>
      </w:r>
      <w:fldSimple w:instr=" SEQ Figure \* ARABIC ">
        <w:r w:rsidR="000829CE">
          <w:rPr>
            <w:noProof/>
          </w:rPr>
          <w:t>3</w:t>
        </w:r>
      </w:fldSimple>
      <w:r>
        <w:t>: Nombre des nuitées par région (2012)</w:t>
      </w:r>
      <w:bookmarkEnd w:id="613"/>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614" w:name="_Toc358731981"/>
      <w:r>
        <w:t xml:space="preserve">Figure </w:t>
      </w:r>
      <w:fldSimple w:instr=" SEQ Figure \* ARABIC ">
        <w:r w:rsidR="000829CE">
          <w:rPr>
            <w:noProof/>
          </w:rPr>
          <w:t>4</w:t>
        </w:r>
      </w:fldSimple>
      <w:r>
        <w:t>: Durée moyenne d'un séjour par région (2012)</w:t>
      </w:r>
      <w:bookmarkEnd w:id="614"/>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615" w:name="_Toc358731982"/>
      <w:r>
        <w:t xml:space="preserve">Figure </w:t>
      </w:r>
      <w:fldSimple w:instr=" SEQ Figure \* ARABIC ">
        <w:r w:rsidR="000829CE">
          <w:rPr>
            <w:noProof/>
          </w:rPr>
          <w:t>5</w:t>
        </w:r>
      </w:fldSimple>
      <w:r>
        <w:t>: Arrivées et nuitées par région (en moyenne sur les dernières années)</w:t>
      </w:r>
      <w:bookmarkEnd w:id="615"/>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616" w:name="_Toc358731983"/>
      <w:r>
        <w:t xml:space="preserve">Figure </w:t>
      </w:r>
      <w:fldSimple w:instr=" SEQ Figure \* ARABIC ">
        <w:r w:rsidR="000829CE">
          <w:rPr>
            <w:noProof/>
          </w:rPr>
          <w:t>6</w:t>
        </w:r>
      </w:fldSimple>
      <w:r>
        <w:t>: Capacité d'accueil des différentes régions (nombre de lits)</w:t>
      </w:r>
      <w:bookmarkEnd w:id="616"/>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617" w:name="_Toc246940986"/>
      <w:r>
        <w:t>5</w:t>
      </w:r>
      <w:r w:rsidR="00492B81">
        <w:t>.2</w:t>
      </w:r>
      <w:r w:rsidR="000D7B6D">
        <w:t xml:space="preserve">. </w:t>
      </w:r>
      <w:r w:rsidR="00F41A49">
        <w:t>Les Terres Rouges</w:t>
      </w:r>
      <w:bookmarkEnd w:id="617"/>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618" w:name="_Toc358731984"/>
      <w:r>
        <w:t xml:space="preserve">Figure </w:t>
      </w:r>
      <w:fldSimple w:instr=" SEQ Figure \* ARABIC ">
        <w:r w:rsidR="000829CE">
          <w:rPr>
            <w:noProof/>
          </w:rPr>
          <w:t>7</w:t>
        </w:r>
      </w:fldSimple>
      <w:r>
        <w:t>: Nombre des arrivées et nuitées (Région Terres Rouges 2012)</w:t>
      </w:r>
      <w:bookmarkEnd w:id="618"/>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619" w:name="_Toc246940987"/>
      <w:r>
        <w:t>5.3. L’impact économique du Tourisme</w:t>
      </w:r>
      <w:bookmarkEnd w:id="619"/>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70D5D636" w:rsidR="008F5CE2" w:rsidRDefault="008F5CE2" w:rsidP="008C3492">
      <w:pPr>
        <w:pStyle w:val="CommentText"/>
        <w:spacing w:line="360" w:lineRule="auto"/>
      </w:pPr>
      <w:r>
        <w:t>HORE</w:t>
      </w:r>
      <w:r w:rsidR="00DE1D76">
        <w:t>S</w:t>
      </w:r>
      <w:r>
        <w:t xml:space="preserve">CA </w:t>
      </w:r>
      <w:r w:rsidR="00E531A7">
        <w:t>estime qu’un touriste au Luxembourg dépense en moyenne 68.- EUR par jour</w:t>
      </w:r>
      <w:ins w:id="620" w:author="Nicholas Didier" w:date="2013-11-19T11:41:00Z">
        <w:r w:rsidR="001F701D">
          <w:t xml:space="preserve"> pour ce genre d</w:t>
        </w:r>
      </w:ins>
      <w:ins w:id="621" w:author="Nicholas Didier" w:date="2013-11-19T11:42:00Z">
        <w:r w:rsidR="001F701D">
          <w:t>’activit</w:t>
        </w:r>
        <w:r w:rsidR="001F701D">
          <w:rPr>
            <w:rFonts w:ascii="Arial" w:hAnsi="Arial" w:cs="Arial"/>
          </w:rPr>
          <w:t>é</w:t>
        </w:r>
      </w:ins>
      <w:r w:rsidR="00E531A7">
        <w:t xml:space="preserve">. Ce chiffre est bien évidemment approximatif, mais </w:t>
      </w:r>
      <w:r w:rsidR="00864D43">
        <w:t>pourrait cependant être pris comme une mesure de dépense potentielle par touriste visitant le Science Centre</w:t>
      </w:r>
      <w:ins w:id="622" w:author="Nicholas Didier" w:date="2013-11-19T11:42:00Z">
        <w:r w:rsidR="001F701D">
          <w:t xml:space="preserve">. </w:t>
        </w:r>
      </w:ins>
      <w:r w:rsidR="00E531A7">
        <w:t xml:space="preserve">Sur </w:t>
      </w:r>
      <w:ins w:id="623" w:author="Nicholas Didier" w:date="2013-11-19T11:42:00Z">
        <w:r w:rsidR="001F701D">
          <w:t xml:space="preserve">une </w:t>
        </w:r>
      </w:ins>
      <w:r w:rsidR="00DE1D76">
        <w:t xml:space="preserve">base d’un </w:t>
      </w:r>
      <w:r w:rsidR="00E531A7">
        <w:t>potentiel</w:t>
      </w:r>
      <w:ins w:id="624" w:author="Nicholas Didier" w:date="2013-11-19T11:43:00Z">
        <w:r w:rsidR="001F701D">
          <w:t xml:space="preserve"> annuel</w:t>
        </w:r>
      </w:ins>
      <w:r w:rsidR="00E531A7">
        <w:t xml:space="preserve"> de 300.000</w:t>
      </w:r>
      <w:r w:rsidR="00DE1D76">
        <w:t>+</w:t>
      </w:r>
      <w:r w:rsidR="00E531A7">
        <w:t xml:space="preserve"> visiteurs, le Science Center pourrait </w:t>
      </w:r>
      <w:r w:rsidR="00176682">
        <w:t xml:space="preserve">dans cette hypothèse </w:t>
      </w:r>
      <w:r w:rsidR="00E531A7">
        <w:t xml:space="preserve">générer </w:t>
      </w:r>
      <w:r w:rsidR="00DE1D76">
        <w:t xml:space="preserve">des retombés économiques directes et indirectes d’environ 20 </w:t>
      </w:r>
      <w:r w:rsidR="00E531A7">
        <w:t>millions d’euros par an</w:t>
      </w:r>
      <w:r w:rsidR="00DE1D76">
        <w:t xml:space="preserve">. </w:t>
      </w:r>
      <w:r w:rsidR="00E531A7">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625" w:name="_Toc246940988"/>
      <w:r>
        <w:lastRenderedPageBreak/>
        <w:t>Le cas du Parc Merveilleux à Bettembourg</w:t>
      </w:r>
      <w:bookmarkEnd w:id="625"/>
    </w:p>
    <w:p w14:paraId="7E0A68EB" w14:textId="5687D2F9"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ins w:id="626" w:author="Nicholas Didier" w:date="2013-11-19T11:44:00Z">
        <w:r w:rsidR="001F701D">
          <w:t xml:space="preserve">, </w:t>
        </w:r>
      </w:ins>
      <w:r w:rsidR="00D2023A">
        <w:t>de</w:t>
      </w:r>
      <w:r>
        <w:t>s</w:t>
      </w:r>
      <w:r w:rsidR="00D2023A">
        <w:t xml:space="preserve"> musées</w:t>
      </w:r>
      <w:r>
        <w:t xml:space="preserve"> ou d</w:t>
      </w:r>
      <w:r w:rsidR="00D2023A">
        <w:t>e</w:t>
      </w:r>
      <w:ins w:id="627" w:author="Nicholas Didier" w:date="2013-11-19T11:44:00Z">
        <w:r w:rsidR="001F701D">
          <w:t>s</w:t>
        </w:r>
      </w:ins>
      <w:r w:rsidR="00D2023A">
        <w:t xml:space="preserve"> châteaux. </w:t>
      </w:r>
    </w:p>
    <w:p w14:paraId="1C36C8F8" w14:textId="33B56FF4" w:rsidR="00AE316A" w:rsidRDefault="005C76F0" w:rsidP="00D2023A">
      <w:r>
        <w:t xml:space="preserve">Une des </w:t>
      </w:r>
      <w:r w:rsidR="005D6BF0">
        <w:t xml:space="preserve">attractions </w:t>
      </w:r>
      <w:r>
        <w:t xml:space="preserve">principales </w:t>
      </w:r>
      <w:r w:rsidR="005D6BF0">
        <w:t>au Luxembourg re</w:t>
      </w:r>
      <w:r w:rsidR="00A42F23">
        <w:t xml:space="preserve">ste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ins w:id="628" w:author="Jean Calmes" w:date="2013-11-10T23:22:00Z">
        <w:r w:rsidR="000C0CDB">
          <w:t xml:space="preserve"> </w:t>
        </w:r>
      </w:ins>
      <w:ins w:id="629" w:author="Jean Calmes" w:date="2013-11-10T23:24:00Z">
        <w:r w:rsidR="00177DE1">
          <w:t>avec un</w:t>
        </w:r>
      </w:ins>
      <w:ins w:id="630" w:author="Jean Calmes" w:date="2013-11-10T23:22:00Z">
        <w:r w:rsidR="00177DE1">
          <w:t xml:space="preserve"> savoir-faire</w:t>
        </w:r>
      </w:ins>
      <w:ins w:id="631" w:author="Jean Calmes" w:date="2013-11-10T23:23:00Z">
        <w:r w:rsidR="00177DE1">
          <w:t xml:space="preserve"> unique </w:t>
        </w:r>
      </w:ins>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9"/>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10"/>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632" w:name="_Toc246940989"/>
      <w:r>
        <w:lastRenderedPageBreak/>
        <w:t>Conclusions pour l</w:t>
      </w:r>
      <w:r w:rsidR="00EF2EDF">
        <w:t>e projet Luxembourg Science Center à Differdange</w:t>
      </w:r>
      <w:bookmarkEnd w:id="632"/>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633" w:name="_Toc246940990"/>
      <w:r>
        <w:t>7</w:t>
      </w:r>
      <w:r w:rsidR="00CC1F08">
        <w:t xml:space="preserve">.1. Analyse des </w:t>
      </w:r>
      <w:r w:rsidR="0097767F">
        <w:t>Science Centres; chiffres,</w:t>
      </w:r>
      <w:r w:rsidR="00CC1F08">
        <w:t xml:space="preserve"> concepts</w:t>
      </w:r>
      <w:r w:rsidR="0097767F">
        <w:t xml:space="preserve"> et clientèle</w:t>
      </w:r>
      <w:bookmarkEnd w:id="633"/>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ins w:id="634" w:author="Jean Calmes" w:date="2013-11-10T23:31:00Z">
        <w:r w:rsidR="00177DE1">
          <w:t>s</w:t>
        </w:r>
      </w:ins>
      <w:r w:rsidR="00CC1F08">
        <w:t xml:space="preserve"> se construit le centre de la science.</w:t>
      </w:r>
    </w:p>
    <w:p w14:paraId="28F37A32" w14:textId="77777777" w:rsidR="00CC1F08" w:rsidRDefault="00A139AC" w:rsidP="00CC1F08">
      <w:pPr>
        <w:pStyle w:val="Heading2"/>
      </w:pPr>
      <w:bookmarkStart w:id="635" w:name="_Toc246940991"/>
      <w:r>
        <w:t>7</w:t>
      </w:r>
      <w:r w:rsidR="00CC1F08">
        <w:t>.2. Étude détaillée du Swiss Science Center « Technorama » à Winterthur</w:t>
      </w:r>
      <w:bookmarkEnd w:id="635"/>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636" w:name="_Toc246940992"/>
      <w:r>
        <w:t>7</w:t>
      </w:r>
      <w:r w:rsidR="00CC1F08">
        <w:t>.3. Définition et examen de la zone de chalandise du Projet</w:t>
      </w:r>
      <w:bookmarkEnd w:id="636"/>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1"/>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ins w:id="637" w:author="Jean Calmes" w:date="2013-11-10T23:35:00Z">
        <w:r w:rsidR="00A47AFB">
          <w:t xml:space="preserve">le </w:t>
        </w:r>
      </w:ins>
      <w:r>
        <w:t xml:space="preserve">met volontairement à l’écart les visiteurs </w:t>
      </w:r>
      <w:r w:rsidR="00706BE8">
        <w:t>francophones</w:t>
      </w:r>
      <w:r>
        <w:t>.</w:t>
      </w:r>
    </w:p>
    <w:p w14:paraId="1F8C2395" w14:textId="6471DC72" w:rsidR="001F701D" w:rsidRDefault="00CC1F08" w:rsidP="001F701D">
      <w:pPr>
        <w:ind w:firstLine="360"/>
        <w:rPr>
          <w:ins w:id="638" w:author="Nicholas Didier" w:date="2013-11-19T11:49:00Z"/>
        </w:rPr>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w:t>
      </w:r>
      <w:ins w:id="639" w:author="Nicholas Didier" w:date="2013-11-19T11:46:00Z">
        <w:r w:rsidR="001F701D" w:rsidRPr="00A04901">
          <w:t>éventuellement</w:t>
        </w:r>
      </w:ins>
      <w:r w:rsidR="00706BE8">
        <w:t xml:space="preserve"> le </w:t>
      </w:r>
      <w:ins w:id="640" w:author="Nicholas Didier" w:date="2013-11-19T12:28:00Z">
        <w:r w:rsidR="00A04901">
          <w:t>n</w:t>
        </w:r>
        <w:r w:rsidR="00A04901">
          <w:rPr>
            <w:rFonts w:ascii="Arial" w:hAnsi="Arial" w:cs="Arial"/>
          </w:rPr>
          <w:t>é</w:t>
        </w:r>
        <w:r w:rsidR="00A04901">
          <w:t>erlandais</w:t>
        </w:r>
      </w:ins>
      <w:ins w:id="641" w:author="Nicholas Didier" w:date="2013-11-19T11:49:00Z">
        <w:r w:rsidR="001F701D">
          <w:t>, qui avec presque 9 Millions d’habitants dans la zone de chalandise</w:t>
        </w:r>
      </w:ins>
      <w:ins w:id="642" w:author="Nicholas Didier" w:date="2013-11-19T11:51:00Z">
        <w:r w:rsidR="001F701D">
          <w:t>,</w:t>
        </w:r>
      </w:ins>
      <w:ins w:id="643" w:author="Nicholas Didier" w:date="2013-11-19T11:49:00Z">
        <w:r w:rsidR="001F701D">
          <w:t xml:space="preserve"> est la</w:t>
        </w:r>
      </w:ins>
      <w:ins w:id="644" w:author="Nicholas Didier" w:date="2013-11-19T11:50:00Z">
        <w:r w:rsidR="001F701D">
          <w:t xml:space="preserve"> 3</w:t>
        </w:r>
        <w:r w:rsidR="001F701D" w:rsidRPr="00A04901">
          <w:rPr>
            <w:vertAlign w:val="superscript"/>
          </w:rPr>
          <w:t>e</w:t>
        </w:r>
        <w:r w:rsidR="001F701D">
          <w:t xml:space="preserve"> langue la plus parl</w:t>
        </w:r>
        <w:r w:rsidR="001F701D">
          <w:rPr>
            <w:rFonts w:ascii="Arial" w:hAnsi="Arial" w:cs="Arial"/>
          </w:rPr>
          <w:t>é</w:t>
        </w:r>
        <w:r w:rsidR="001F701D">
          <w:t>e.</w:t>
        </w:r>
      </w:ins>
    </w:p>
    <w:p w14:paraId="4E92F80A" w14:textId="58617544" w:rsidR="00CC1F08" w:rsidRDefault="00CC1F08" w:rsidP="00CC1F08">
      <w:pPr>
        <w:ind w:firstLine="360"/>
      </w:pPr>
    </w:p>
    <w:p w14:paraId="77428447" w14:textId="77777777" w:rsidR="00CC1F08" w:rsidRDefault="00A139AC" w:rsidP="00CC1F08">
      <w:pPr>
        <w:pStyle w:val="Heading2"/>
      </w:pPr>
      <w:bookmarkStart w:id="645" w:name="_Toc246940993"/>
      <w:r>
        <w:lastRenderedPageBreak/>
        <w:t>7</w:t>
      </w:r>
      <w:r w:rsidR="00CC1F08">
        <w:t>.4. Analyse du tourisme et de l’offre touristique</w:t>
      </w:r>
      <w:r w:rsidR="0097767F">
        <w:t xml:space="preserve"> avec le Parc Merveilleux</w:t>
      </w:r>
      <w:bookmarkEnd w:id="645"/>
    </w:p>
    <w:p w14:paraId="4DD9802B" w14:textId="65E46D4D" w:rsidR="00CC1F08" w:rsidRDefault="00CC1F08" w:rsidP="00CC1F08">
      <w:pPr>
        <w:ind w:firstLine="360"/>
      </w:pPr>
      <w: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4C08522E"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w:t>
      </w:r>
      <w:r>
        <w:lastRenderedPageBreak/>
        <w:t>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646" w:name="_Toc246940994"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646"/>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647" w:name="_Toc246940995"/>
      <w:r>
        <w:lastRenderedPageBreak/>
        <w:t>Table des illustrations :</w:t>
      </w:r>
      <w:bookmarkEnd w:id="647"/>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F01937">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F01937">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F01937">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F01937">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F01937">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F01937">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F01937">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F01937">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F01937">
      <w:pPr>
        <w:pStyle w:val="TableofFigures"/>
        <w:tabs>
          <w:tab w:val="right" w:leader="dot" w:pos="9062"/>
        </w:tabs>
        <w:rPr>
          <w:rFonts w:eastAsiaTheme="minorEastAsia"/>
          <w:noProof/>
          <w:sz w:val="22"/>
          <w:lang w:val="fr-FR" w:eastAsia="fr-FR"/>
        </w:rPr>
      </w:pPr>
      <w:hyperlink r:id="rId32"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648" w:name="_Toc246940996"/>
      <w:r>
        <w:lastRenderedPageBreak/>
        <w:t>Annexe</w:t>
      </w:r>
      <w:r w:rsidR="009B4998">
        <w:t>s</w:t>
      </w:r>
      <w:bookmarkEnd w:id="648"/>
    </w:p>
    <w:p w14:paraId="129311AB" w14:textId="2D42429A" w:rsidR="00985EEC" w:rsidRDefault="00985EEC" w:rsidP="00EF79A8">
      <w:pPr>
        <w:ind w:left="1620" w:hanging="1263"/>
      </w:pPr>
      <w:r>
        <w:t xml:space="preserve">Annexe 1 : </w:t>
      </w:r>
      <w:ins w:id="649" w:author="Nicholas Didier" w:date="2013-11-24T19:08:00Z">
        <w:r w:rsidR="00EF79A8">
          <w:t>Comparaison de la population de chalandise Differdange</w:t>
        </w:r>
      </w:ins>
      <w:ins w:id="650" w:author="Nicholas Didier" w:date="2013-11-24T19:09:00Z">
        <w:r w:rsidR="00EF79A8">
          <w:t xml:space="preserve"> –</w:t>
        </w:r>
      </w:ins>
      <w:ins w:id="651" w:author="Nicholas Didier" w:date="2013-11-24T19:08:00Z">
        <w:r w:rsidR="00EF79A8">
          <w:t xml:space="preserve"> Winterthur</w:t>
        </w:r>
      </w:ins>
      <w:ins w:id="652" w:author="Nicholas Didier" w:date="2013-11-24T19:09:00Z">
        <w:r w:rsidR="00EF79A8">
          <w:t xml:space="preserve"> par pays</w:t>
        </w:r>
      </w:ins>
      <w:ins w:id="653" w:author="Nicholas Didier" w:date="2013-11-24T19:08:00Z">
        <w:r w:rsidR="00EF79A8">
          <w:t xml:space="preserve"> </w:t>
        </w:r>
      </w:ins>
    </w:p>
    <w:p w14:paraId="2F197C41" w14:textId="77777777" w:rsidR="0059716A" w:rsidRDefault="00B72034" w:rsidP="00CC1F08">
      <w:r>
        <w:t>Annexe 2 :</w:t>
      </w:r>
    </w:p>
    <w:p w14:paraId="7FC086C0" w14:textId="2AE8FAE4" w:rsidR="00B72034" w:rsidRPr="00B72034" w:rsidRDefault="00A47AFB" w:rsidP="001B5352">
      <w:pPr>
        <w:spacing w:line="480" w:lineRule="auto"/>
        <w:ind w:firstLine="0"/>
        <w:jc w:val="left"/>
      </w:pPr>
      <w:ins w:id="654" w:author="Jean Calmes" w:date="2013-11-10T23:38:00Z">
        <w:r>
          <w:t>Bilan Winthertur</w:t>
        </w:r>
      </w:ins>
      <w:ins w:id="655" w:author="Nicholas Didier" w:date="2013-11-19T12:53:00Z">
        <w:r w:rsidR="008C3492">
          <w:t xml:space="preserve"> Nemo ?</w:t>
        </w:r>
      </w:ins>
    </w:p>
    <w:sectPr w:rsidR="00B72034" w:rsidRPr="00B72034" w:rsidSect="006F6F8D">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F01937" w:rsidRDefault="00F01937" w:rsidP="006F6F8D">
      <w:pPr>
        <w:spacing w:after="0" w:line="240" w:lineRule="auto"/>
      </w:pPr>
      <w:r>
        <w:separator/>
      </w:r>
    </w:p>
  </w:endnote>
  <w:endnote w:type="continuationSeparator" w:id="0">
    <w:p w14:paraId="3B58B919" w14:textId="77777777" w:rsidR="00F01937" w:rsidRDefault="00F01937"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F01937" w:rsidRDefault="00F01937">
        <w:pPr>
          <w:pStyle w:val="Footer"/>
          <w:jc w:val="right"/>
        </w:pPr>
        <w:r>
          <w:fldChar w:fldCharType="begin"/>
        </w:r>
        <w:r>
          <w:instrText>PAGE   \* MERGEFORMAT</w:instrText>
        </w:r>
        <w:r>
          <w:fldChar w:fldCharType="separate"/>
        </w:r>
        <w:r w:rsidR="00372D21" w:rsidRPr="00372D21">
          <w:rPr>
            <w:noProof/>
            <w:lang w:val="fr-FR"/>
          </w:rPr>
          <w:t>2</w:t>
        </w:r>
        <w:r>
          <w:fldChar w:fldCharType="end"/>
        </w:r>
      </w:p>
    </w:sdtContent>
  </w:sdt>
  <w:p w14:paraId="6D9F1B46" w14:textId="77777777" w:rsidR="00F01937" w:rsidRDefault="00F019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F01937" w:rsidRDefault="00F01937" w:rsidP="006F6F8D">
      <w:pPr>
        <w:spacing w:after="0" w:line="240" w:lineRule="auto"/>
      </w:pPr>
      <w:r>
        <w:separator/>
      </w:r>
    </w:p>
  </w:footnote>
  <w:footnote w:type="continuationSeparator" w:id="0">
    <w:p w14:paraId="441BC498" w14:textId="77777777" w:rsidR="00F01937" w:rsidRDefault="00F01937" w:rsidP="006F6F8D">
      <w:pPr>
        <w:spacing w:after="0" w:line="240" w:lineRule="auto"/>
      </w:pPr>
      <w:r>
        <w:continuationSeparator/>
      </w:r>
    </w:p>
  </w:footnote>
  <w:footnote w:id="1">
    <w:p w14:paraId="22322A93" w14:textId="77777777" w:rsidR="00F01937" w:rsidRPr="00DD29E7" w:rsidRDefault="00F01937" w:rsidP="008773EE">
      <w:pPr>
        <w:pStyle w:val="FootnoteText"/>
        <w:rPr>
          <w:rFonts w:asciiTheme="majorHAnsi" w:hAnsiTheme="majorHAnsi" w:cstheme="majorHAnsi"/>
          <w:rPrChange w:id="179" w:author="Nicholas Didier" w:date="2013-11-24T16:37:00Z">
            <w:rPr/>
          </w:rPrChange>
        </w:rPr>
      </w:pPr>
      <w:r>
        <w:rPr>
          <w:rStyle w:val="FootnoteReference"/>
        </w:rPr>
        <w:footnoteRef/>
      </w:r>
      <w:r>
        <w:t xml:space="preserve"> </w:t>
      </w:r>
      <w:r w:rsidRPr="00DD29E7">
        <w:rPr>
          <w:rFonts w:asciiTheme="majorHAnsi" w:hAnsiTheme="majorHAnsi" w:cstheme="majorHAnsi"/>
          <w:rPrChange w:id="180" w:author="Nicholas Didier" w:date="2013-11-24T16:37:00Z">
            <w:rPr/>
          </w:rPrChange>
        </w:rPr>
        <w:t xml:space="preserve">Ceci peut représenter un très net avantage pour Differdange par rapport aux hôtels hors de prix d’Amsterdam et Zurich-Winterthur. </w:t>
      </w:r>
    </w:p>
  </w:footnote>
  <w:footnote w:id="2">
    <w:p w14:paraId="79980411" w14:textId="31F6F9BA" w:rsidR="00F01937" w:rsidRPr="00DF7AB3" w:rsidRDefault="00F01937" w:rsidP="008773EE">
      <w:pPr>
        <w:pStyle w:val="FootnoteText"/>
        <w:rPr>
          <w:lang w:val="fr-FR"/>
          <w:rPrChange w:id="181" w:author="Nicholas Didier" w:date="2013-11-24T18:05:00Z">
            <w:rPr>
              <w:lang w:val="en-US"/>
            </w:rPr>
          </w:rPrChange>
        </w:rPr>
      </w:pPr>
      <w:r>
        <w:rPr>
          <w:rStyle w:val="FootnoteReference"/>
        </w:rPr>
        <w:footnoteRef/>
      </w:r>
      <w:r>
        <w:t xml:space="preserve"> </w:t>
      </w:r>
      <w:r w:rsidRPr="0067195F">
        <w:t xml:space="preserve">Ceci entre bien dans </w:t>
      </w:r>
      <w:ins w:id="182" w:author="Nicholas Didier" w:date="2013-11-19T11:03:00Z">
        <w:r w:rsidRPr="0067195F">
          <w:t>l</w:t>
        </w:r>
        <w:r>
          <w:t>a</w:t>
        </w:r>
        <w:r w:rsidRPr="0067195F">
          <w:t xml:space="preserve"> t</w:t>
        </w:r>
        <w:r>
          <w:t>endance</w:t>
        </w:r>
        <w:r w:rsidRPr="0067195F">
          <w:t xml:space="preserve"> </w:t>
        </w:r>
      </w:ins>
      <w:r w:rsidRPr="0067195F">
        <w:t>actuel</w:t>
      </w:r>
      <w:ins w:id="183" w:author="Nicholas Didier" w:date="2013-11-19T11:03:00Z">
        <w:r>
          <w:t>le</w:t>
        </w:r>
      </w:ins>
      <w:r w:rsidRPr="0067195F">
        <w:t xml:space="preserve"> du consommateur européen</w:t>
      </w:r>
      <w:r>
        <w:t xml:space="preserve"> : Des voyages événementiels </w:t>
      </w:r>
      <w:r>
        <w:rPr>
          <w:rFonts w:ascii="Cambria" w:hAnsi="Cambria"/>
        </w:rPr>
        <w:t>à</w:t>
      </w:r>
      <w:r>
        <w:t xml:space="preserve"> courte durée</w:t>
      </w:r>
      <w:ins w:id="184" w:author="Nicholas Didier" w:date="2013-11-24T16:37:00Z">
        <w:r>
          <w:t>.</w:t>
        </w:r>
      </w:ins>
      <w:r>
        <w:t xml:space="preserve"> </w:t>
      </w:r>
      <w:ins w:id="185" w:author="Nicholas Didier" w:date="2013-11-24T16:36:00Z">
        <w:r w:rsidRPr="00DF7AB3">
          <w:rPr>
            <w:rFonts w:ascii="Arial" w:hAnsi="Arial" w:cs="Arial"/>
            <w:i/>
            <w:iCs/>
            <w:lang w:val="fr-FR"/>
            <w:rPrChange w:id="186" w:author="Nicholas Didier" w:date="2013-11-24T18:05:00Z">
              <w:rPr>
                <w:rFonts w:ascii="Arial" w:hAnsi="Arial" w:cs="Arial"/>
                <w:i/>
                <w:iCs/>
                <w:sz w:val="32"/>
                <w:szCs w:val="32"/>
                <w:lang w:val="en-US"/>
              </w:rPr>
            </w:rPrChange>
          </w:rPr>
          <w:t>« Nouvelles tendances de consommation touristique et tourisme en ligne" (courts séjours marchands, vacances, e-tourisme) » conférence du 27 juin 2013, Cabinet Raffour Interactif, 51, rue des Belles Feuilles 75116 Paris, France</w:t>
        </w:r>
      </w:ins>
      <w:del w:id="187" w:author="Nicholas Didier" w:date="2013-11-24T16:36:00Z">
        <w:r w:rsidRPr="00DF7AB3" w:rsidDel="00DD29E7">
          <w:rPr>
            <w:lang w:val="fr-FR"/>
            <w:rPrChange w:id="188" w:author="Nicholas Didier" w:date="2013-11-24T18:05:00Z">
              <w:rPr>
                <w:lang w:val="en-US"/>
              </w:rPr>
            </w:rPrChange>
          </w:rPr>
          <w:delText xml:space="preserve"> </w:delText>
        </w:r>
      </w:del>
    </w:p>
  </w:footnote>
  <w:footnote w:id="3">
    <w:p w14:paraId="6137B538" w14:textId="0C3CDDD9" w:rsidR="00F01937" w:rsidRPr="00D636F4" w:rsidRDefault="00F01937">
      <w:pPr>
        <w:pStyle w:val="FootnoteText"/>
        <w:rPr>
          <w:lang w:val="fr-FR"/>
        </w:rPr>
      </w:pPr>
      <w:r w:rsidRPr="00D636F4">
        <w:rPr>
          <w:rStyle w:val="FootnoteReference"/>
          <w:lang w:val="fr-FR"/>
        </w:rPr>
        <w:footnoteRef/>
      </w:r>
      <w:r w:rsidRPr="00D636F4">
        <w:rPr>
          <w:lang w:val="fr-FR"/>
        </w:rPr>
        <w:t xml:space="preserve"> </w:t>
      </w:r>
      <w:ins w:id="193" w:author="Nicholas Didier" w:date="2013-11-24T17:56:00Z">
        <w:r>
          <w:rPr>
            <w:lang w:val="fr-FR"/>
          </w:rPr>
          <w:t>Avec une chalandise de</w:t>
        </w:r>
      </w:ins>
      <w:ins w:id="194" w:author="Nicholas Didier" w:date="2013-11-24T17:57:00Z">
        <w:r>
          <w:rPr>
            <w:lang w:val="fr-FR"/>
          </w:rPr>
          <w:t xml:space="preserve"> 12 Millions,</w:t>
        </w:r>
      </w:ins>
      <w:ins w:id="195" w:author="Nicholas Didier" w:date="2013-11-24T17:56:00Z">
        <w:r>
          <w:rPr>
            <w:lang w:val="fr-FR"/>
          </w:rPr>
          <w:t xml:space="preserve"> </w:t>
        </w:r>
      </w:ins>
      <w:ins w:id="196" w:author="Nicholas Didier" w:date="2013-11-24T17:57:00Z">
        <w:r>
          <w:rPr>
            <w:lang w:val="fr-FR"/>
          </w:rPr>
          <w:t>l</w:t>
        </w:r>
      </w:ins>
      <w:del w:id="197" w:author="Nicholas Didier" w:date="2013-11-24T17:57:00Z">
        <w:r w:rsidRPr="00D636F4" w:rsidDel="00A0373F">
          <w:rPr>
            <w:lang w:val="fr-FR"/>
          </w:rPr>
          <w:delText>L</w:delText>
        </w:r>
      </w:del>
      <w:r w:rsidRPr="00D636F4">
        <w:rPr>
          <w:lang w:val="fr-FR"/>
        </w:rPr>
        <w:t xml:space="preserve">’Allemagne représente 57% de la chalandise pour Winterthur, </w:t>
      </w:r>
      <w:ins w:id="198" w:author="Nicholas Didier" w:date="2013-11-24T17:55:00Z">
        <w:r>
          <w:rPr>
            <w:lang w:val="fr-FR"/>
          </w:rPr>
          <w:t xml:space="preserve"> et plus de 50% de </w:t>
        </w:r>
      </w:ins>
      <w:ins w:id="199" w:author="Nicholas Didier" w:date="2013-11-24T17:56:00Z">
        <w:r>
          <w:rPr>
            <w:lang w:val="fr-FR"/>
          </w:rPr>
          <w:t>visiteurs</w:t>
        </w:r>
      </w:ins>
      <w:ins w:id="200" w:author="Nicholas Didier" w:date="2013-11-24T17:57:00Z">
        <w:r>
          <w:rPr>
            <w:lang w:val="fr-FR"/>
          </w:rPr>
          <w:t xml:space="preserve"> effectifs. La chalandise </w:t>
        </w:r>
      </w:ins>
      <w:ins w:id="201" w:author="Nicholas Didier" w:date="2013-11-24T17:58:00Z">
        <w:r>
          <w:rPr>
            <w:lang w:val="fr-FR"/>
          </w:rPr>
          <w:t>allemande de 19 Millions</w:t>
        </w:r>
      </w:ins>
      <w:ins w:id="202" w:author="Nicholas Didier" w:date="2013-11-24T17:56:00Z">
        <w:r>
          <w:rPr>
            <w:lang w:val="fr-FR"/>
          </w:rPr>
          <w:t xml:space="preserve"> </w:t>
        </w:r>
      </w:ins>
      <w:ins w:id="203" w:author="Nicholas Didier" w:date="2013-11-24T17:58:00Z">
        <w:r>
          <w:rPr>
            <w:lang w:val="fr-FR"/>
          </w:rPr>
          <w:t>représente</w:t>
        </w:r>
      </w:ins>
      <w:ins w:id="204" w:author="Nicholas Didier" w:date="2013-11-24T17:57:00Z">
        <w:r>
          <w:rPr>
            <w:lang w:val="fr-FR"/>
          </w:rPr>
          <w:t xml:space="preserve"> </w:t>
        </w:r>
      </w:ins>
      <w:ins w:id="205" w:author="Nicholas Didier" w:date="2013-11-19T12:38:00Z">
        <w:r>
          <w:rPr>
            <w:lang w:val="fr-FR"/>
          </w:rPr>
          <w:t>47</w:t>
        </w:r>
      </w:ins>
      <w:r w:rsidRPr="00D636F4">
        <w:rPr>
          <w:lang w:val="fr-FR"/>
        </w:rPr>
        <w:t xml:space="preserve">% </w:t>
      </w:r>
      <w:ins w:id="206" w:author="Nicholas Didier" w:date="2013-11-24T17:58:00Z">
        <w:r>
          <w:rPr>
            <w:lang w:val="fr-FR"/>
          </w:rPr>
          <w:t xml:space="preserve">de la chalandise </w:t>
        </w:r>
      </w:ins>
      <w:del w:id="207" w:author="Nicholas Didier" w:date="2013-11-24T17:59:00Z">
        <w:r w:rsidRPr="00D636F4" w:rsidDel="00A0373F">
          <w:rPr>
            <w:lang w:val="fr-FR"/>
          </w:rPr>
          <w:delText xml:space="preserve">pour </w:delText>
        </w:r>
      </w:del>
      <w:ins w:id="208" w:author="Nicholas Didier" w:date="2013-11-24T17:59:00Z">
        <w:r>
          <w:rPr>
            <w:lang w:val="fr-FR"/>
          </w:rPr>
          <w:t>de</w:t>
        </w:r>
        <w:r w:rsidRPr="00D636F4">
          <w:rPr>
            <w:lang w:val="fr-FR"/>
          </w:rPr>
          <w:t xml:space="preserve"> </w:t>
        </w:r>
      </w:ins>
      <w:r w:rsidRPr="00D636F4">
        <w:rPr>
          <w:lang w:val="fr-FR"/>
        </w:rPr>
        <w:t>Differdange</w:t>
      </w:r>
    </w:p>
  </w:footnote>
  <w:footnote w:id="4">
    <w:p w14:paraId="4D1B21AC" w14:textId="2A3C3B1D" w:rsidR="00F01937" w:rsidRPr="008773EE" w:rsidRDefault="00F01937">
      <w:pPr>
        <w:pStyle w:val="FootnoteText"/>
        <w:rPr>
          <w:lang w:val="fr-FR"/>
        </w:rPr>
      </w:pPr>
      <w:r>
        <w:rPr>
          <w:rStyle w:val="FootnoteReference"/>
        </w:rPr>
        <w:footnoteRef/>
      </w:r>
      <w:r>
        <w:t xml:space="preserve"> </w:t>
      </w:r>
      <w:r w:rsidRPr="008773EE">
        <w:rPr>
          <w:lang w:val="fr-FR"/>
        </w:rPr>
        <w:t xml:space="preserve">Comme cette Etude va </w:t>
      </w:r>
      <w:ins w:id="215" w:author="Jean Calmes" w:date="2013-11-10T21:54:00Z">
        <w:r>
          <w:rPr>
            <w:lang w:val="fr-FR"/>
          </w:rPr>
          <w:t xml:space="preserve">le </w:t>
        </w:r>
      </w:ins>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F01937" w:rsidRDefault="00F01937">
      <w:pPr>
        <w:pStyle w:val="FootnoteText"/>
      </w:pPr>
      <w:r>
        <w:rPr>
          <w:rStyle w:val="FootnoteReference"/>
        </w:rPr>
        <w:footnoteRef/>
      </w:r>
      <w:r>
        <w:t xml:space="preserve"> Technorama (CH), Nemo Science Center (NL), Experimentarium (DK), Heureka (FI)</w:t>
      </w:r>
    </w:p>
  </w:footnote>
  <w:footnote w:id="6">
    <w:p w14:paraId="777D7A41" w14:textId="77777777" w:rsidR="00F01937" w:rsidRDefault="00F01937">
      <w:pPr>
        <w:pStyle w:val="FootnoteText"/>
      </w:pPr>
      <w:r>
        <w:rPr>
          <w:rStyle w:val="FootnoteReference"/>
        </w:rPr>
        <w:footnoteRef/>
      </w:r>
      <w:r>
        <w:t xml:space="preserve"> Entretien Avril, 2013 avec Monsieur Thorsten Künnemann, Directeur à Technorama (CH)</w:t>
      </w:r>
    </w:p>
  </w:footnote>
  <w:footnote w:id="7">
    <w:p w14:paraId="1A9654A6" w14:textId="5F7F6779" w:rsidR="00F01937" w:rsidRPr="008C3492" w:rsidRDefault="00F01937">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 xml:space="preserve">é le Luxembourg comme zone unique, dans la fourchette d’une heure de trajet, ce qui va être la réalité après l’ouverture de l’autoroute du Nord, fin 2014  </w:t>
      </w:r>
    </w:p>
  </w:footnote>
  <w:footnote w:id="8">
    <w:p w14:paraId="1069C389" w14:textId="5B43A050" w:rsidR="00F01937" w:rsidRPr="002D4C7E" w:rsidRDefault="00F01937">
      <w:pPr>
        <w:pStyle w:val="FootnoteText"/>
        <w:rPr>
          <w:lang w:val="fr-FR"/>
          <w:rPrChange w:id="355" w:author="Nicholas Didier" w:date="2013-11-24T18:27:00Z">
            <w:rPr/>
          </w:rPrChange>
        </w:rPr>
      </w:pPr>
      <w:ins w:id="356" w:author="Nicholas Didier" w:date="2013-11-24T18:24:00Z">
        <w:r>
          <w:rPr>
            <w:rStyle w:val="FootnoteReference"/>
          </w:rPr>
          <w:footnoteRef/>
        </w:r>
        <w:r>
          <w:t xml:space="preserve"> </w:t>
        </w:r>
      </w:ins>
      <w:ins w:id="357" w:author="Nicholas Didier" w:date="2013-11-24T18:26:00Z">
        <w:r w:rsidRPr="002D4C7E">
          <w:rPr>
            <w:lang w:val="fr-FR"/>
            <w:rPrChange w:id="358" w:author="Nicholas Didier" w:date="2013-11-24T18:27:00Z">
              <w:rPr/>
            </w:rPrChange>
          </w:rPr>
          <w:t>D</w:t>
        </w:r>
        <w:r w:rsidRPr="002D4C7E">
          <w:rPr>
            <w:rFonts w:ascii="Arial" w:hAnsi="Arial" w:cs="Arial"/>
            <w:lang w:val="fr-FR"/>
            <w:rPrChange w:id="359" w:author="Nicholas Didier" w:date="2013-11-24T18:27:00Z">
              <w:rPr>
                <w:rFonts w:ascii="Arial" w:hAnsi="Arial" w:cs="Arial"/>
              </w:rPr>
            </w:rPrChange>
          </w:rPr>
          <w:t>û</w:t>
        </w:r>
        <w:r w:rsidRPr="002D4C7E">
          <w:rPr>
            <w:lang w:val="fr-FR"/>
            <w:rPrChange w:id="360" w:author="Nicholas Didier" w:date="2013-11-24T18:27:00Z">
              <w:rPr/>
            </w:rPrChange>
          </w:rPr>
          <w:t xml:space="preserve"> </w:t>
        </w:r>
        <w:r w:rsidRPr="002D4C7E">
          <w:rPr>
            <w:rFonts w:ascii="Arial" w:hAnsi="Arial" w:cs="Arial"/>
            <w:lang w:val="fr-FR"/>
            <w:rPrChange w:id="361" w:author="Nicholas Didier" w:date="2013-11-24T18:27:00Z">
              <w:rPr>
                <w:rFonts w:ascii="Arial" w:hAnsi="Arial" w:cs="Arial"/>
              </w:rPr>
            </w:rPrChange>
          </w:rPr>
          <w:t>à</w:t>
        </w:r>
        <w:r w:rsidRPr="002D4C7E">
          <w:rPr>
            <w:lang w:val="fr-FR"/>
            <w:rPrChange w:id="362" w:author="Nicholas Didier" w:date="2013-11-24T18:27:00Z">
              <w:rPr/>
            </w:rPrChange>
          </w:rPr>
          <w:t xml:space="preserve"> </w:t>
        </w:r>
      </w:ins>
      <w:ins w:id="363" w:author="Nicholas Didier" w:date="2013-11-24T18:27:00Z">
        <w:r w:rsidRPr="002D4C7E">
          <w:rPr>
            <w:lang w:val="fr-FR"/>
            <w:rPrChange w:id="364" w:author="Nicholas Didier" w:date="2013-11-24T18:27:00Z">
              <w:rPr/>
            </w:rPrChange>
          </w:rPr>
          <w:t xml:space="preserve">l’absence de regroupement communal </w:t>
        </w:r>
        <w:r w:rsidRPr="002D4C7E">
          <w:rPr>
            <w:lang w:val="fr-FR"/>
          </w:rPr>
          <w:t>sérieux</w:t>
        </w:r>
        <w:r w:rsidRPr="002D4C7E">
          <w:rPr>
            <w:lang w:val="fr-FR"/>
            <w:rPrChange w:id="365" w:author="Nicholas Didier" w:date="2013-11-24T18:27:00Z">
              <w:rPr/>
            </w:rPrChange>
          </w:rPr>
          <w:t xml:space="preserve"> </w:t>
        </w:r>
      </w:ins>
      <w:ins w:id="366" w:author="Nicholas Didier" w:date="2013-11-24T18:28:00Z">
        <w:r>
          <w:rPr>
            <w:lang w:val="fr-FR"/>
          </w:rPr>
          <w:t xml:space="preserve">en France et en Belgique, résultant </w:t>
        </w:r>
        <w:r>
          <w:rPr>
            <w:rFonts w:ascii="Arial" w:hAnsi="Arial" w:cs="Arial"/>
            <w:lang w:val="fr-FR"/>
          </w:rPr>
          <w:t>dans des</w:t>
        </w:r>
        <w:r>
          <w:rPr>
            <w:lang w:val="fr-FR"/>
          </w:rPr>
          <w:t xml:space="preserve"> communes moins peuplées</w:t>
        </w:r>
      </w:ins>
      <w:ins w:id="367" w:author="Nicholas Didier" w:date="2013-11-24T18:29:00Z">
        <w:r>
          <w:rPr>
            <w:lang w:val="fr-FR"/>
          </w:rPr>
          <w:t>,</w:t>
        </w:r>
      </w:ins>
      <w:ins w:id="368" w:author="Nicholas Didier" w:date="2013-11-24T18:28:00Z">
        <w:r>
          <w:rPr>
            <w:lang w:val="fr-FR"/>
          </w:rPr>
          <w:t xml:space="preserve"> </w:t>
        </w:r>
      </w:ins>
      <w:ins w:id="369" w:author="Nicholas Didier" w:date="2013-11-24T18:24:00Z">
        <w:r w:rsidRPr="002D4C7E">
          <w:rPr>
            <w:lang w:val="fr-FR"/>
            <w:rPrChange w:id="370" w:author="Nicholas Didier" w:date="2013-11-24T18:27:00Z">
              <w:rPr/>
            </w:rPrChange>
          </w:rPr>
          <w:t xml:space="preserve">2.300 de ces </w:t>
        </w:r>
      </w:ins>
      <w:ins w:id="371" w:author="Nicholas Didier" w:date="2013-11-24T18:25:00Z">
        <w:r w:rsidRPr="002D4C7E">
          <w:rPr>
            <w:lang w:val="fr-FR"/>
          </w:rPr>
          <w:t>entités sont soit françaises ou belges</w:t>
        </w:r>
      </w:ins>
      <w:ins w:id="372" w:author="Nicholas Didier" w:date="2013-11-24T18:29:00Z">
        <w:r>
          <w:rPr>
            <w:lang w:val="fr-FR"/>
          </w:rPr>
          <w:t>.</w:t>
        </w:r>
      </w:ins>
      <w:ins w:id="373" w:author="Nicholas Didier" w:date="2013-11-24T18:24:00Z">
        <w:r w:rsidRPr="002D4C7E">
          <w:rPr>
            <w:lang w:val="fr-FR"/>
            <w:rPrChange w:id="374" w:author="Nicholas Didier" w:date="2013-11-24T18:27:00Z">
              <w:rPr/>
            </w:rPrChange>
          </w:rPr>
          <w:t xml:space="preserve"> </w:t>
        </w:r>
      </w:ins>
      <w:ins w:id="375" w:author="Nicholas Didier" w:date="2013-11-24T18:29:00Z">
        <w:r>
          <w:rPr>
            <w:lang w:val="fr-FR"/>
          </w:rPr>
          <w:t xml:space="preserve">Parallèlement, </w:t>
        </w:r>
      </w:ins>
      <w:ins w:id="376" w:author="Nicholas Didier" w:date="2013-11-24T18:33:00Z">
        <w:r>
          <w:rPr>
            <w:lang w:val="fr-FR"/>
          </w:rPr>
          <w:t xml:space="preserve">par </w:t>
        </w:r>
      </w:ins>
      <w:ins w:id="377" w:author="Nicholas Didier" w:date="2013-11-24T18:32:00Z">
        <w:r>
          <w:rPr>
            <w:lang w:val="fr-FR"/>
          </w:rPr>
          <w:t xml:space="preserve">l’absence de ces deux pays dans </w:t>
        </w:r>
      </w:ins>
      <w:ins w:id="378" w:author="Nicholas Didier" w:date="2013-11-24T18:33:00Z">
        <w:r>
          <w:rPr>
            <w:lang w:val="fr-FR"/>
          </w:rPr>
          <w:t>l’</w:t>
        </w:r>
      </w:ins>
      <w:ins w:id="379" w:author="Nicholas Didier" w:date="2013-11-24T18:32:00Z">
        <w:r>
          <w:rPr>
            <w:lang w:val="fr-FR"/>
          </w:rPr>
          <w:t>analyse</w:t>
        </w:r>
      </w:ins>
      <w:ins w:id="380" w:author="Nicholas Didier" w:date="2013-11-24T18:33:00Z">
        <w:r>
          <w:rPr>
            <w:lang w:val="fr-FR"/>
          </w:rPr>
          <w:t xml:space="preserve"> de Winterthur </w:t>
        </w:r>
      </w:ins>
      <w:ins w:id="381" w:author="Nicholas Didier" w:date="2013-11-24T18:34:00Z">
        <w:r>
          <w:rPr>
            <w:lang w:val="fr-FR"/>
          </w:rPr>
          <w:t xml:space="preserve">ramène le nombre d’entités géographiques </w:t>
        </w:r>
        <w:r>
          <w:rPr>
            <w:rFonts w:ascii="Arial" w:hAnsi="Arial" w:cs="Arial"/>
            <w:lang w:val="fr-FR"/>
          </w:rPr>
          <w:t>â</w:t>
        </w:r>
        <w:r>
          <w:rPr>
            <w:lang w:val="fr-FR"/>
          </w:rPr>
          <w:t xml:space="preserve"> quelques 500.  </w:t>
        </w:r>
      </w:ins>
      <w:ins w:id="382" w:author="Nicholas Didier" w:date="2013-11-24T18:33:00Z">
        <w:r>
          <w:rPr>
            <w:lang w:val="fr-FR"/>
          </w:rPr>
          <w:t xml:space="preserve">  </w:t>
        </w:r>
      </w:ins>
    </w:p>
  </w:footnote>
  <w:footnote w:id="9">
    <w:p w14:paraId="23C812F7" w14:textId="77777777" w:rsidR="00F01937" w:rsidRDefault="00F01937">
      <w:pPr>
        <w:pStyle w:val="FootnoteText"/>
      </w:pPr>
      <w:r>
        <w:rPr>
          <w:rStyle w:val="FootnoteReference"/>
        </w:rPr>
        <w:footnoteRef/>
      </w:r>
      <w:r>
        <w:t xml:space="preserve"> </w:t>
      </w:r>
      <w:r>
        <w:t>Entretien avec Monsieur Guy Feidt et Monsieur Marc Neu, Direction du Parc Merveilleux, Mai 2013</w:t>
      </w:r>
    </w:p>
  </w:footnote>
  <w:footnote w:id="10">
    <w:p w14:paraId="4D8C513E" w14:textId="77777777" w:rsidR="00F01937" w:rsidRDefault="00F01937">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1">
    <w:p w14:paraId="1B158441" w14:textId="6E628063" w:rsidR="00F01937" w:rsidRDefault="00F01937">
      <w:pPr>
        <w:pStyle w:val="FootnoteText"/>
      </w:pPr>
      <w:r>
        <w:rPr>
          <w:rStyle w:val="FootnoteReference"/>
        </w:rPr>
        <w:footnoteRef/>
      </w:r>
      <w:r>
        <w:t xml:space="preserve"> 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7">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8">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9">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0">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1">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3">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5">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7"/>
  </w:num>
  <w:num w:numId="2">
    <w:abstractNumId w:val="2"/>
  </w:num>
  <w:num w:numId="3">
    <w:abstractNumId w:val="14"/>
  </w:num>
  <w:num w:numId="4">
    <w:abstractNumId w:val="9"/>
  </w:num>
  <w:num w:numId="5">
    <w:abstractNumId w:val="4"/>
  </w:num>
  <w:num w:numId="6">
    <w:abstractNumId w:val="10"/>
  </w:num>
  <w:num w:numId="7">
    <w:abstractNumId w:val="5"/>
  </w:num>
  <w:num w:numId="8">
    <w:abstractNumId w:val="12"/>
  </w:num>
  <w:num w:numId="9">
    <w:abstractNumId w:val="1"/>
  </w:num>
  <w:num w:numId="10">
    <w:abstractNumId w:val="13"/>
  </w:num>
  <w:num w:numId="11">
    <w:abstractNumId w:val="6"/>
  </w:num>
  <w:num w:numId="12">
    <w:abstractNumId w:val="3"/>
  </w:num>
  <w:num w:numId="13">
    <w:abstractNumId w:val="8"/>
  </w:num>
  <w:num w:numId="14">
    <w:abstractNumId w:val="16"/>
  </w:num>
  <w:num w:numId="15">
    <w:abstractNumId w:val="0"/>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D627E"/>
    <w:rsid w:val="001E4306"/>
    <w:rsid w:val="001E6BE3"/>
    <w:rsid w:val="001F464C"/>
    <w:rsid w:val="001F701D"/>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4C7E"/>
    <w:rsid w:val="002D51F9"/>
    <w:rsid w:val="002D670F"/>
    <w:rsid w:val="003036A7"/>
    <w:rsid w:val="003215CB"/>
    <w:rsid w:val="0034474E"/>
    <w:rsid w:val="0035354F"/>
    <w:rsid w:val="003579E7"/>
    <w:rsid w:val="003605AC"/>
    <w:rsid w:val="00372D21"/>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34139"/>
    <w:rsid w:val="00440EB0"/>
    <w:rsid w:val="00443C99"/>
    <w:rsid w:val="00451B4A"/>
    <w:rsid w:val="00457892"/>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521"/>
    <w:rsid w:val="00522FC9"/>
    <w:rsid w:val="00524FA2"/>
    <w:rsid w:val="005251DA"/>
    <w:rsid w:val="00531C76"/>
    <w:rsid w:val="00534589"/>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91AA4"/>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154A"/>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47101"/>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31BBD"/>
    <w:rsid w:val="00D32B8B"/>
    <w:rsid w:val="00D333B0"/>
    <w:rsid w:val="00D41F22"/>
    <w:rsid w:val="00D5008C"/>
    <w:rsid w:val="00D50A8B"/>
    <w:rsid w:val="00D51344"/>
    <w:rsid w:val="00D569F6"/>
    <w:rsid w:val="00D636F4"/>
    <w:rsid w:val="00D651DF"/>
    <w:rsid w:val="00D72E3C"/>
    <w:rsid w:val="00D81886"/>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362F2"/>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4618"/>
    <w:rsid w:val="00F20100"/>
    <w:rsid w:val="00F2070E"/>
    <w:rsid w:val="00F21EAF"/>
    <w:rsid w:val="00F30518"/>
    <w:rsid w:val="00F36499"/>
    <w:rsid w:val="00F41A49"/>
    <w:rsid w:val="00F46197"/>
    <w:rsid w:val="00F47566"/>
    <w:rsid w:val="00F56E01"/>
    <w:rsid w:val="00F615BD"/>
    <w:rsid w:val="00F6331A"/>
    <w:rsid w:val="00F73338"/>
    <w:rsid w:val="00F90E09"/>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hyperlink" Target="file:///C:\Dokumente%20und%20Einstellungen\JB\Eigene%20Dateien\Dropbox\Mus&#233;e%20de%20l'Energie\Etude%20de%20March&#233;%20Luxembourg%20Science%20Center.docx"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5665032"/>
        <c:axId val="-2145662056"/>
      </c:barChart>
      <c:catAx>
        <c:axId val="-2145665032"/>
        <c:scaling>
          <c:orientation val="minMax"/>
        </c:scaling>
        <c:delete val="0"/>
        <c:axPos val="l"/>
        <c:majorTickMark val="out"/>
        <c:minorTickMark val="none"/>
        <c:tickLblPos val="nextTo"/>
        <c:crossAx val="-2145662056"/>
        <c:crosses val="autoZero"/>
        <c:auto val="1"/>
        <c:lblAlgn val="ctr"/>
        <c:lblOffset val="100"/>
        <c:noMultiLvlLbl val="0"/>
      </c:catAx>
      <c:valAx>
        <c:axId val="-2145662056"/>
        <c:scaling>
          <c:orientation val="minMax"/>
        </c:scaling>
        <c:delete val="0"/>
        <c:axPos val="b"/>
        <c:majorGridlines/>
        <c:numFmt formatCode="General" sourceLinked="1"/>
        <c:majorTickMark val="out"/>
        <c:minorTickMark val="none"/>
        <c:tickLblPos val="nextTo"/>
        <c:crossAx val="-2145665032"/>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7411816"/>
        <c:axId val="-2147414840"/>
        <c:axId val="0"/>
      </c:bar3DChart>
      <c:catAx>
        <c:axId val="-2147411816"/>
        <c:scaling>
          <c:orientation val="minMax"/>
        </c:scaling>
        <c:delete val="0"/>
        <c:axPos val="b"/>
        <c:majorTickMark val="out"/>
        <c:minorTickMark val="none"/>
        <c:tickLblPos val="nextTo"/>
        <c:crossAx val="-2147414840"/>
        <c:crosses val="autoZero"/>
        <c:auto val="1"/>
        <c:lblAlgn val="ctr"/>
        <c:lblOffset val="100"/>
        <c:noMultiLvlLbl val="0"/>
      </c:catAx>
      <c:valAx>
        <c:axId val="-2147414840"/>
        <c:scaling>
          <c:orientation val="minMax"/>
        </c:scaling>
        <c:delete val="0"/>
        <c:axPos val="l"/>
        <c:majorGridlines/>
        <c:numFmt formatCode="General" sourceLinked="1"/>
        <c:majorTickMark val="out"/>
        <c:minorTickMark val="none"/>
        <c:tickLblPos val="nextTo"/>
        <c:crossAx val="-21474118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7436872"/>
        <c:axId val="-2147439896"/>
        <c:axId val="0"/>
      </c:bar3DChart>
      <c:catAx>
        <c:axId val="-2147436872"/>
        <c:scaling>
          <c:orientation val="minMax"/>
        </c:scaling>
        <c:delete val="0"/>
        <c:axPos val="b"/>
        <c:majorTickMark val="out"/>
        <c:minorTickMark val="none"/>
        <c:tickLblPos val="nextTo"/>
        <c:crossAx val="-2147439896"/>
        <c:crosses val="autoZero"/>
        <c:auto val="1"/>
        <c:lblAlgn val="ctr"/>
        <c:lblOffset val="100"/>
        <c:noMultiLvlLbl val="0"/>
      </c:catAx>
      <c:valAx>
        <c:axId val="-2147439896"/>
        <c:scaling>
          <c:orientation val="minMax"/>
        </c:scaling>
        <c:delete val="0"/>
        <c:axPos val="l"/>
        <c:majorGridlines/>
        <c:numFmt formatCode="General" sourceLinked="1"/>
        <c:majorTickMark val="out"/>
        <c:minorTickMark val="none"/>
        <c:tickLblPos val="nextTo"/>
        <c:crossAx val="-21474368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7462856"/>
        <c:axId val="-2147465880"/>
        <c:axId val="0"/>
      </c:bar3DChart>
      <c:catAx>
        <c:axId val="-2147462856"/>
        <c:scaling>
          <c:orientation val="minMax"/>
        </c:scaling>
        <c:delete val="0"/>
        <c:axPos val="b"/>
        <c:majorTickMark val="out"/>
        <c:minorTickMark val="none"/>
        <c:tickLblPos val="nextTo"/>
        <c:crossAx val="-2147465880"/>
        <c:crosses val="autoZero"/>
        <c:auto val="1"/>
        <c:lblAlgn val="ctr"/>
        <c:lblOffset val="100"/>
        <c:noMultiLvlLbl val="0"/>
      </c:catAx>
      <c:valAx>
        <c:axId val="-2147465880"/>
        <c:scaling>
          <c:orientation val="minMax"/>
        </c:scaling>
        <c:delete val="0"/>
        <c:axPos val="l"/>
        <c:majorGridlines/>
        <c:numFmt formatCode="General" sourceLinked="1"/>
        <c:majorTickMark val="out"/>
        <c:minorTickMark val="none"/>
        <c:tickLblPos val="nextTo"/>
        <c:crossAx val="-2147462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3978376"/>
        <c:axId val="-2143975400"/>
        <c:axId val="0"/>
      </c:bar3DChart>
      <c:catAx>
        <c:axId val="-2143978376"/>
        <c:scaling>
          <c:orientation val="minMax"/>
        </c:scaling>
        <c:delete val="0"/>
        <c:axPos val="b"/>
        <c:majorTickMark val="out"/>
        <c:minorTickMark val="none"/>
        <c:tickLblPos val="nextTo"/>
        <c:crossAx val="-2143975400"/>
        <c:crosses val="autoZero"/>
        <c:auto val="1"/>
        <c:lblAlgn val="ctr"/>
        <c:lblOffset val="100"/>
        <c:noMultiLvlLbl val="0"/>
      </c:catAx>
      <c:valAx>
        <c:axId val="-2143975400"/>
        <c:scaling>
          <c:orientation val="minMax"/>
        </c:scaling>
        <c:delete val="0"/>
        <c:axPos val="l"/>
        <c:majorGridlines/>
        <c:numFmt formatCode="General" sourceLinked="1"/>
        <c:majorTickMark val="out"/>
        <c:minorTickMark val="none"/>
        <c:tickLblPos val="nextTo"/>
        <c:crossAx val="-2143978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954600"/>
        <c:axId val="-2143951624"/>
        <c:axId val="0"/>
      </c:bar3DChart>
      <c:catAx>
        <c:axId val="-2143954600"/>
        <c:scaling>
          <c:orientation val="minMax"/>
        </c:scaling>
        <c:delete val="0"/>
        <c:axPos val="b"/>
        <c:majorTickMark val="out"/>
        <c:minorTickMark val="none"/>
        <c:tickLblPos val="nextTo"/>
        <c:crossAx val="-2143951624"/>
        <c:crosses val="autoZero"/>
        <c:auto val="1"/>
        <c:lblAlgn val="ctr"/>
        <c:lblOffset val="100"/>
        <c:noMultiLvlLbl val="0"/>
      </c:catAx>
      <c:valAx>
        <c:axId val="-2143951624"/>
        <c:scaling>
          <c:orientation val="minMax"/>
        </c:scaling>
        <c:delete val="0"/>
        <c:axPos val="l"/>
        <c:majorGridlines/>
        <c:numFmt formatCode="General" sourceLinked="1"/>
        <c:majorTickMark val="out"/>
        <c:minorTickMark val="none"/>
        <c:tickLblPos val="nextTo"/>
        <c:crossAx val="-21439546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30408"/>
        <c:axId val="-2143927432"/>
        <c:axId val="0"/>
      </c:bar3DChart>
      <c:catAx>
        <c:axId val="-2143930408"/>
        <c:scaling>
          <c:orientation val="minMax"/>
        </c:scaling>
        <c:delete val="0"/>
        <c:axPos val="b"/>
        <c:majorTickMark val="out"/>
        <c:minorTickMark val="none"/>
        <c:tickLblPos val="nextTo"/>
        <c:crossAx val="-2143927432"/>
        <c:crosses val="autoZero"/>
        <c:auto val="1"/>
        <c:lblAlgn val="ctr"/>
        <c:lblOffset val="100"/>
        <c:noMultiLvlLbl val="0"/>
      </c:catAx>
      <c:valAx>
        <c:axId val="-2143927432"/>
        <c:scaling>
          <c:orientation val="minMax"/>
        </c:scaling>
        <c:delete val="0"/>
        <c:axPos val="l"/>
        <c:majorGridlines/>
        <c:numFmt formatCode="General" sourceLinked="1"/>
        <c:majorTickMark val="out"/>
        <c:minorTickMark val="none"/>
        <c:tickLblPos val="nextTo"/>
        <c:crossAx val="-214393040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F70CD8-5A95-884E-AC8F-B03366B72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65</Pages>
  <Words>17038</Words>
  <Characters>97121</Characters>
  <Application>Microsoft Macintosh Word</Application>
  <DocSecurity>0</DocSecurity>
  <Lines>809</Lines>
  <Paragraphs>227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113932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6</cp:revision>
  <cp:lastPrinted>2013-06-13T09:46:00Z</cp:lastPrinted>
  <dcterms:created xsi:type="dcterms:W3CDTF">2013-11-24T23:59:00Z</dcterms:created>
  <dcterms:modified xsi:type="dcterms:W3CDTF">2013-11-25T00:34:00Z</dcterms:modified>
</cp:coreProperties>
</file>